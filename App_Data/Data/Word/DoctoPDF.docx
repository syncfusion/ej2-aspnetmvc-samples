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13AFAA47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0821B461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commentRangeEnd w:id="0"/>
      <w:proofErr w:type="spellEnd"/>
      <w:r w:rsidR="00F46D05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C30B8D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 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20A38599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 xml:space="preserve">Vestibulum duis </w:t>
      </w:r>
      <w:ins w:id="5" w:author="Ramaraj Marimuthu [2]" w:date="2020-12-02T12:41:00Z">
        <w:r w:rsidR="0084033C" w:rsidRPr="0084033C">
          <w:rPr>
            <w:color w:val="000000"/>
            <w:sz w:val="24"/>
            <w:szCs w:val="24"/>
            <w:lang w:val="de-DE" w:eastAsia="en-IN"/>
          </w:rPr>
          <w:t xml:space="preserve">lacus amet amet 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commentRangeEnd w:id="6"/>
      <w:r w:rsidR="00F46D05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r w:rsidRPr="000111BC">
        <w:rPr>
          <w:color w:val="000000"/>
          <w:sz w:val="24"/>
          <w:szCs w:val="24"/>
          <w:lang w:val="en-IN" w:eastAsia="en-IN"/>
          <w:rPrChange w:id="7" w:author="Suriya Balamurugan" w:date="2021-02-23T14:23:00Z">
            <w:rPr>
              <w:color w:val="000000"/>
              <w:sz w:val="24"/>
              <w:szCs w:val="24"/>
              <w:lang w:val="es-MX" w:eastAsia="en-IN"/>
            </w:rPr>
          </w:rPrChange>
        </w:rPr>
        <w:t xml:space="preserve">Volutpat a lectus, lorem pulvinar quis. </w:t>
      </w:r>
      <w:r w:rsidRPr="00DB4056">
        <w:rPr>
          <w:color w:val="000000"/>
          <w:sz w:val="24"/>
          <w:szCs w:val="24"/>
          <w:lang w:val="en-IN" w:eastAsia="en-IN"/>
        </w:rPr>
        <w:t>Lobortis vehicula in imperdiet orci urna.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0111BC">
        <w:rPr>
          <w:color w:val="000000"/>
          <w:lang w:val="en-IN" w:eastAsia="en-IN"/>
          <w:rPrChange w:id="8" w:author="Suriya Balamurugan" w:date="2021-02-23T14:23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0111BC">
        <w:rPr>
          <w:color w:val="000000"/>
          <w:lang w:val="en-IN" w:eastAsia="en-IN"/>
          <w:rPrChange w:id="9" w:author="Suriya Balamurugan" w:date="2021-02-23T14:23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0111BC">
        <w:rPr>
          <w:color w:val="000000"/>
          <w:lang w:val="en-IN" w:eastAsia="en-IN"/>
          <w:rPrChange w:id="10" w:author="Suriya Balamurugan" w:date="2021-02-23T14:23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0111BC">
        <w:rPr>
          <w:color w:val="000000"/>
          <w:lang w:val="en-IN" w:eastAsia="en-IN"/>
          <w:rPrChange w:id="11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2" w:author="Suriya Balamurugan" w:date="2021-02-23T14:23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0111BC">
        <w:rPr>
          <w:color w:val="000000"/>
          <w:lang w:val="en-IN" w:eastAsia="en-IN"/>
          <w:rPrChange w:id="13" w:author="Suriya Balamurugan" w:date="2021-02-23T14:23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0111BC">
        <w:rPr>
          <w:color w:val="000000"/>
          <w:lang w:val="en-IN" w:eastAsia="en-IN"/>
          <w:rPrChange w:id="14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5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6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7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8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9" w:author="Suriya Balamurugan" w:date="2021-02-23T14:23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0111BC">
        <w:rPr>
          <w:color w:val="000000"/>
          <w:lang w:val="en-IN" w:eastAsia="en-IN"/>
          <w:rPrChange w:id="20" w:author="Suriya Balamurugan" w:date="2021-02-23T14:23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felis non amet.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eleifend in omnis elit vestibulum, donec non elementum tellus est mauris, id aliquam, at lacus, arcu pretium proin lacus dolor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amet dignissim mauris vehicula.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tortor neque, purus taciti quis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1"/>
            <w:commentRangeStart w:id="22"/>
            <w:commentRangeStart w:id="23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1"/>
            <w:r w:rsidR="00F46D05">
              <w:rPr>
                <w:rStyle w:val="CommentReference"/>
              </w:rPr>
              <w:commentReference w:id="21"/>
            </w:r>
            <w:commentRangeEnd w:id="22"/>
            <w:r w:rsidR="008C0729">
              <w:rPr>
                <w:rStyle w:val="CommentReference"/>
              </w:rPr>
              <w:commentReference w:id="22"/>
            </w:r>
            <w:commentRangeEnd w:id="23"/>
            <w:r w:rsidR="00E416E7">
              <w:rPr>
                <w:rStyle w:val="CommentReference"/>
              </w:rPr>
              <w:commentReference w:id="23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4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4"/>
            <w:r w:rsidR="00F46D05">
              <w:rPr>
                <w:rStyle w:val="CommentReference"/>
              </w:rPr>
              <w:commentReference w:id="24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 xml:space="preserve"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>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 xml:space="preserve"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 xml:space="preserve"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 xml:space="preserve"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 xml:space="preserve"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 xml:space="preserve"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 xml:space="preserve"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 xml:space="preserve"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 xml:space="preserve"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 xml:space="preserve"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 xml:space="preserve"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E67B0D">
                        <w:rPr>
                          <w:u w:val="words"/>
                          <w:lang w:val="it-IT"/>
                        </w:rPr>
                        <w:t>The Northwind sample database (Northwind.mdb) is included with all versions of Access. It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edHeavy"/>
                          <w:lang w:val="it-IT"/>
                        </w:rPr>
                        <w:t>provides data you can experiment with and database objects that demonstrate features you might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Long"/>
                          <w:lang w:val="it-IT"/>
                        </w:rPr>
                        <w:t>want to implement in your own databases. Using Northwind, you can become familiar with how a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LongHeavy"/>
                          <w:lang w:val="it-IT"/>
                        </w:rPr>
                        <w:t>relational database is structured and how the database objects work together to help you enter,</w:t>
                      </w:r>
                      <w:r w:rsidRPr="009140BE">
                        <w:rPr>
                          <w:lang w:val="it-IT"/>
                        </w:rPr>
                        <w:t xml:space="preserve"> </w:t>
                      </w:r>
                      <w:r w:rsidRPr="00E67B0D">
                        <w:rPr>
                          <w:u w:val="dashDotHeavy"/>
                          <w:lang w:val="it-IT"/>
                        </w:rPr>
                        <w:t>store, manipulate, and print your data.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864C85" w14:textId="77777777" w:rsidR="000111BC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F3230E8" w14:textId="77777777" w:rsidR="000111BC" w:rsidRPr="00693CEA" w:rsidRDefault="000111BC" w:rsidP="000111BC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38B13A8" w14:textId="77777777" w:rsidR="000111BC" w:rsidRPr="00D05AE6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22B0DE" wp14:editId="43E82C75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8E6736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1B3710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AD053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366E6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95297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EA8BE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B616F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EDD3B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76BE1B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BA5FAA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2B0DE" id="Group 35" o:spid="_x0000_s1027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">
                <v:group id="Group 18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28E6736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261B3710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AD053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53366E6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395297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9EA8BE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CB616F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03EDD3B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76BE1B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BA5FAA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D05AE6" w:rsidRPr="00D05AE6" w:rsidRDefault="00537EC6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sectPr w:rsidR="00D05AE6" w:rsidRPr="00D05AE6" w:rsidSect="000F2B4F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Dharani Thangarasu" w:date="2021-09-13T17:40:00Z" w:initials="DT">
    <w:p w14:paraId="39D142FC" w14:textId="31A21683" w:rsidR="00F46D05" w:rsidRDefault="00F46D05">
      <w:pPr>
        <w:pStyle w:val="CommentText"/>
      </w:pPr>
      <w:r>
        <w:rPr>
          <w:rStyle w:val="CommentReference"/>
        </w:rPr>
        <w:annotationRef/>
      </w:r>
      <w:r>
        <w:t>Please add some more contents</w:t>
      </w:r>
    </w:p>
  </w:comment>
  <w:comment w:id="1" w:author="Ramaraj Marimuthu" w:date="2021-09-14T11:04:00Z" w:initials="RM">
    <w:p w14:paraId="626DE396" w14:textId="31A015CE" w:rsidR="00C30B8D" w:rsidRDefault="00C30B8D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7:42:00Z" w:initials="DT">
    <w:p w14:paraId="32467BC1" w14:textId="7E89E2E4" w:rsidR="00F46D05" w:rsidRDefault="00F46D05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</w:comment>
  <w:comment w:id="21" w:author="Dharani Thangarasu" w:date="2021-09-13T17:43:00Z" w:initials="DT">
    <w:p w14:paraId="55C336B4" w14:textId="106B77DB" w:rsidR="00F46D05" w:rsidRDefault="00F46D05">
      <w:pPr>
        <w:pStyle w:val="CommentText"/>
      </w:pPr>
      <w:r>
        <w:rPr>
          <w:rStyle w:val="CommentReference"/>
        </w:rPr>
        <w:annotationRef/>
      </w:r>
      <w:r>
        <w:t xml:space="preserve">Is this </w:t>
      </w:r>
      <w:proofErr w:type="gramStart"/>
      <w:r>
        <w:t>is</w:t>
      </w:r>
      <w:proofErr w:type="gramEnd"/>
      <w:r>
        <w:t xml:space="preserve"> the right company name?</w:t>
      </w:r>
    </w:p>
  </w:comment>
  <w:comment w:id="22" w:author="Ramaraj Marimuthu" w:date="2021-09-14T11:05:00Z" w:initials="RM">
    <w:p w14:paraId="2BD7669A" w14:textId="2C246CE8" w:rsidR="008C0729" w:rsidRDefault="008C0729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3" w:author="Dharani Thangarasu" w:date="2021-09-14T12:15:00Z" w:initials="DT">
    <w:p w14:paraId="0A785BF1" w14:textId="33E13F0E" w:rsidR="00E416E7" w:rsidRDefault="00E416E7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4" w:author="Dharani Thangarasu" w:date="2021-09-13T17:43:00Z" w:initials="DT">
    <w:p w14:paraId="2E9D0664" w14:textId="77777777" w:rsidR="00F46D05" w:rsidRDefault="00F46D05" w:rsidP="00F46D05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590AF242" w14:textId="77777777" w:rsidR="00F46D05" w:rsidRDefault="00F46D05" w:rsidP="00F46D05">
      <w:pPr>
        <w:pStyle w:val="CommentText"/>
      </w:pPr>
    </w:p>
    <w:p w14:paraId="13FCB63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9-8 Sekimai Musashino-shi</w:t>
      </w:r>
      <w:r>
        <w:rPr>
          <w:noProof/>
          <w:sz w:val="22"/>
          <w:szCs w:val="22"/>
        </w:rPr>
        <w:t>,</w:t>
      </w:r>
    </w:p>
    <w:p w14:paraId="60E6B5C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707 Oxford Rd</w:t>
      </w:r>
      <w:r>
        <w:rPr>
          <w:noProof/>
          <w:sz w:val="22"/>
          <w:szCs w:val="22"/>
        </w:rPr>
        <w:t>,</w:t>
      </w:r>
    </w:p>
    <w:p w14:paraId="0DD807FB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Kaloadagatan</w:t>
      </w:r>
      <w:r>
        <w:rPr>
          <w:noProof/>
          <w:sz w:val="22"/>
          <w:szCs w:val="22"/>
        </w:rPr>
        <w:t xml:space="preserve">, </w:t>
      </w:r>
      <w:r w:rsidRPr="00700675">
        <w:rPr>
          <w:noProof/>
          <w:sz w:val="22"/>
          <w:szCs w:val="22"/>
        </w:rPr>
        <w:t>Göteborg</w:t>
      </w:r>
      <w:r>
        <w:rPr>
          <w:noProof/>
          <w:sz w:val="22"/>
          <w:szCs w:val="22"/>
        </w:rPr>
        <w:t>,</w:t>
      </w:r>
    </w:p>
    <w:p w14:paraId="68F154EA" w14:textId="33B6F19D" w:rsidR="00F46D05" w:rsidRDefault="00F46D05" w:rsidP="00F46D05">
      <w:pPr>
        <w:pStyle w:val="CommentText"/>
      </w:pPr>
      <w:r w:rsidRPr="00700675">
        <w:rPr>
          <w:noProof/>
          <w:sz w:val="22"/>
          <w:szCs w:val="22"/>
        </w:rPr>
        <w:t>Sweden</w:t>
      </w:r>
      <w:r>
        <w:rPr>
          <w:noProof/>
          <w:sz w:val="22"/>
          <w:szCs w:val="22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9D142FC" w15:done="0"/>
  <w15:commentEx w15:paraId="626DE396" w15:paraIdParent="39D142FC" w15:done="0"/>
  <w15:commentEx w15:paraId="32467BC1" w15:done="0"/>
  <w15:commentEx w15:paraId="55C336B4" w15:done="0"/>
  <w15:commentEx w15:paraId="2BD7669A" w15:paraIdParent="55C336B4" w15:done="0"/>
  <w15:commentEx w15:paraId="0A785BF1" w15:paraIdParent="55C336B4" w15:done="0"/>
  <w15:commentEx w15:paraId="68F154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EA0B9F" w16cex:dateUtc="2021-09-13T12:10:00Z"/>
  <w16cex:commentExtensible w16cex:durableId="24EB0021" w16cex:dateUtc="2021-09-14T05:34:00Z"/>
  <w16cex:commentExtensible w16cex:durableId="24EA0BFD" w16cex:dateUtc="2021-09-13T12:12:00Z"/>
  <w16cex:commentExtensible w16cex:durableId="24EA0C2F" w16cex:dateUtc="2021-09-13T12:13:00Z"/>
  <w16cex:commentExtensible w16cex:durableId="24EB0062" w16cex:dateUtc="2021-09-14T05:35:00Z"/>
  <w16cex:commentExtensible w16cex:durableId="24EB10D0" w16cex:dateUtc="2021-09-14T06:45:00Z"/>
  <w16cex:commentExtensible w16cex:durableId="24EA0C4E" w16cex:dateUtc="2021-09-13T12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9D142FC" w16cid:durableId="24EA0B9F"/>
  <w16cid:commentId w16cid:paraId="626DE396" w16cid:durableId="24EB0021"/>
  <w16cid:commentId w16cid:paraId="32467BC1" w16cid:durableId="24EA0BFD"/>
  <w16cid:commentId w16cid:paraId="55C336B4" w16cid:durableId="24EA0C2F"/>
  <w16cid:commentId w16cid:paraId="2BD7669A" w16cid:durableId="24EB0062"/>
  <w16cid:commentId w16cid:paraId="0A785BF1" w16cid:durableId="24EB10D0"/>
  <w16cid:commentId w16cid:paraId="68F154EA" w16cid:durableId="24EA0C4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01DCF" w14:textId="77777777" w:rsidR="00537EC6" w:rsidRDefault="00537EC6">
      <w:r>
        <w:separator/>
      </w:r>
    </w:p>
  </w:endnote>
  <w:endnote w:type="continuationSeparator" w:id="0">
    <w:p w14:paraId="277992C5" w14:textId="77777777" w:rsidR="00537EC6" w:rsidRDefault="00537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91C39F8-DBA5-49D8-9F6A-436932A41C5E}"/>
    <w:embedBold r:id="rId2" w:fontKey="{F43202BA-1946-45BC-85DA-5BF3AA6436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064CBB7-8B93-43E6-AA52-40B9A3414FA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A67DED4A-6B59-4D0B-9BB6-ECC276A289A6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A729D6E-019C-4469-AA6C-0A65EF97AEC9}"/>
    <w:embedItalic r:id="rId6" w:fontKey="{0AB520EC-35F7-44C8-B377-7B61794B5F7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0BCC7" w14:textId="77777777" w:rsidR="00537EC6" w:rsidRDefault="00537EC6">
      <w:r>
        <w:separator/>
      </w:r>
    </w:p>
  </w:footnote>
  <w:footnote w:type="continuationSeparator" w:id="0">
    <w:p w14:paraId="41D431BB" w14:textId="77777777" w:rsidR="00537EC6" w:rsidRDefault="00537E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1.25pt;height:11.25pt" o:bullet="t">
        <v:imagedata r:id="rId1" o:title="msoC511"/>
      </v:shape>
    </w:pic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11BC"/>
    <w:rsid w:val="00015B4F"/>
    <w:rsid w:val="00027397"/>
    <w:rsid w:val="0004407A"/>
    <w:rsid w:val="0004698E"/>
    <w:rsid w:val="000513A1"/>
    <w:rsid w:val="00073FBF"/>
    <w:rsid w:val="000962B6"/>
    <w:rsid w:val="000A39C9"/>
    <w:rsid w:val="000C25A3"/>
    <w:rsid w:val="000D798A"/>
    <w:rsid w:val="000F2B4F"/>
    <w:rsid w:val="000F648B"/>
    <w:rsid w:val="00101322"/>
    <w:rsid w:val="00101BD8"/>
    <w:rsid w:val="00112978"/>
    <w:rsid w:val="00122820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7D00"/>
    <w:rsid w:val="00214E12"/>
    <w:rsid w:val="00234A92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31324D"/>
    <w:rsid w:val="00317063"/>
    <w:rsid w:val="00325919"/>
    <w:rsid w:val="00330D3E"/>
    <w:rsid w:val="003422F6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669F"/>
    <w:rsid w:val="00531BC2"/>
    <w:rsid w:val="00532553"/>
    <w:rsid w:val="00537EC6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09C8"/>
    <w:rsid w:val="006753E1"/>
    <w:rsid w:val="006838B2"/>
    <w:rsid w:val="00683DC9"/>
    <w:rsid w:val="00687EC7"/>
    <w:rsid w:val="00693333"/>
    <w:rsid w:val="00693794"/>
    <w:rsid w:val="006A5DD2"/>
    <w:rsid w:val="006A6C0A"/>
    <w:rsid w:val="006A7945"/>
    <w:rsid w:val="006D1365"/>
    <w:rsid w:val="006E293E"/>
    <w:rsid w:val="00700675"/>
    <w:rsid w:val="00717768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4033C"/>
    <w:rsid w:val="0086099C"/>
    <w:rsid w:val="00865A7F"/>
    <w:rsid w:val="008747EB"/>
    <w:rsid w:val="00881A9E"/>
    <w:rsid w:val="008A00D0"/>
    <w:rsid w:val="008A72FF"/>
    <w:rsid w:val="008B0D5A"/>
    <w:rsid w:val="008C0729"/>
    <w:rsid w:val="008E7D62"/>
    <w:rsid w:val="0090318F"/>
    <w:rsid w:val="0091026C"/>
    <w:rsid w:val="00921B6C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D42D8"/>
    <w:rsid w:val="00AF6E60"/>
    <w:rsid w:val="00B01BC5"/>
    <w:rsid w:val="00B2560C"/>
    <w:rsid w:val="00B74E2E"/>
    <w:rsid w:val="00B76316"/>
    <w:rsid w:val="00B94A39"/>
    <w:rsid w:val="00BA3B07"/>
    <w:rsid w:val="00BA71B3"/>
    <w:rsid w:val="00BB341F"/>
    <w:rsid w:val="00BB671E"/>
    <w:rsid w:val="00BC0C77"/>
    <w:rsid w:val="00BD5572"/>
    <w:rsid w:val="00C30B8D"/>
    <w:rsid w:val="00C33C66"/>
    <w:rsid w:val="00C40D6C"/>
    <w:rsid w:val="00C44CE0"/>
    <w:rsid w:val="00C56761"/>
    <w:rsid w:val="00C56F3F"/>
    <w:rsid w:val="00C71D22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24059"/>
    <w:rsid w:val="00E416E7"/>
    <w:rsid w:val="00E67B0D"/>
    <w:rsid w:val="00E70D95"/>
    <w:rsid w:val="00E840DF"/>
    <w:rsid w:val="00E94E0C"/>
    <w:rsid w:val="00E95424"/>
    <w:rsid w:val="00EC180F"/>
    <w:rsid w:val="00EC63CB"/>
    <w:rsid w:val="00ED1669"/>
    <w:rsid w:val="00F174E9"/>
    <w:rsid w:val="00F206B8"/>
    <w:rsid w:val="00F22906"/>
    <w:rsid w:val="00F27D7C"/>
    <w:rsid w:val="00F4063C"/>
    <w:rsid w:val="00F41AD8"/>
    <w:rsid w:val="00F46D05"/>
    <w:rsid w:val="00F536DD"/>
    <w:rsid w:val="00F7701D"/>
    <w:rsid w:val="00FA50D7"/>
    <w:rsid w:val="00FB167C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46D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6D0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6D05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6D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6D05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microsoft.com/office/2011/relationships/commentsExtended" Target="commentsExtended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BF350-F0F8-4708-A7C1-F77366E3F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537</Words>
  <Characters>3061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Dharani Thangarasu</cp:lastModifiedBy>
  <cp:revision>7</cp:revision>
  <cp:lastPrinted>2017-03-30T12:57:00Z</cp:lastPrinted>
  <dcterms:created xsi:type="dcterms:W3CDTF">2021-02-23T08:54:00Z</dcterms:created>
  <dcterms:modified xsi:type="dcterms:W3CDTF">2021-09-14T06:45:00Z</dcterms:modified>
</cp:coreProperties>
</file>

<file path=[Content_Types].xml><?xml version="1.0" encoding="utf-8"?>
<Types xmlns="http://schemas.openxmlformats.org/package/2006/content-types">
  <Default Extension="emf" ContentType="image/x-emf"/>
  <Default Extension="gif" ContentType="image/gif"/>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1F0DA15" w14:textId="77777777" w:rsidR="001D38BF" w:rsidRPr="00683DC9" w:rsidRDefault="00AF6E60" w:rsidP="00531BC2">
      <w:pPr>
        <w:pStyle w:val="Heading1"/>
        <w:suppressLineNumbers/>
        <w:jc w:val="center"/>
        <w:rPr>
          <w:rFonts w:cstheme="minorHAnsi"/>
        </w:rPr>
      </w:pPr>
      <w:r w:rsidRPr="00683DC9">
        <w:rPr>
          <w:rFonts w:cstheme="minorHAnsi"/>
        </w:rPr>
        <w:t xml:space="preserve">Word to </w:t>
      </w:r>
      <w:r w:rsidR="007D3C19">
        <w:rPr>
          <w:rFonts w:cstheme="minorHAnsi"/>
        </w:rPr>
        <w:t>PDF</w:t>
      </w:r>
      <w:r w:rsidRPr="00683DC9">
        <w:rPr>
          <w:rFonts w:cstheme="minorHAnsi"/>
        </w:rPr>
        <w:t xml:space="preserve"> conversion</w:t>
      </w:r>
    </w:p>
    <w:p w14:paraId="3FEB4DB7" w14:textId="77777777" w:rsidR="001A4E73" w:rsidRDefault="001A4E73" w:rsidP="0004698E">
      <w:pPr>
        <w:pStyle w:val="t"/>
        <w:rPr>
          <w:color w:val="000000"/>
          <w:lang w:val="fr-FR" w:eastAsia="en-IN"/>
        </w:rPr>
      </w:pPr>
      <w:r w:rsidRPr="0004698E">
        <w:rPr>
          <w:noProof/>
          <w:lang w:eastAsia="en-US"/>
        </w:rPr>
        <w:drawing>
          <wp:anchor distT="0" distB="0" distL="114300" distR="114300" simplePos="0" relativeHeight="251655680" behindDoc="0" locked="1" layoutInCell="1" allowOverlap="1" wp14:anchorId="2531F21B" wp14:editId="0821B461">
            <wp:simplePos x="0" y="0"/>
            <wp:positionH relativeFrom="column">
              <wp:posOffset>4705350</wp:posOffset>
            </wp:positionH>
            <wp:positionV relativeFrom="margin">
              <wp:posOffset>2457450</wp:posOffset>
            </wp:positionV>
            <wp:extent cx="1228725" cy="1228725"/>
            <wp:effectExtent l="266700" t="266700" r="238125" b="257175"/>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BenBois_Christmas_tree.png"/>
                    <pic:cNvPicPr/>
                  </pic:nvPicPr>
                  <pic:blipFill>
                    <a:blip r:embed="rId8" cstate="print">
                      <a:extLst>
                        <a:ext uri="{28A0092B-C50C-407E-A947-70E740481C1C}">
                          <a14:useLocalDpi xmlns:a14="http://schemas.microsoft.com/office/drawing/2010/main" val="0"/>
                        </a:ext>
                      </a:extLst>
                    </a:blip>
                    <a:stretch>
                      <a:fillRect/>
                    </a:stretch>
                  </pic:blipFill>
                  <pic:spPr>
                    <a:xfrm rot="18900000">
                      <a:off x="0" y="0"/>
                      <a:ext cx="1228725" cy="1228725"/>
                    </a:xfrm>
                    <a:prstGeom prst="rect">
                      <a:avLst/>
                    </a:prstGeom>
                  </pic:spPr>
                </pic:pic>
              </a:graphicData>
            </a:graphic>
            <wp14:sizeRelH relativeFrom="margin">
              <wp14:pctWidth>0</wp14:pctWidth>
            </wp14:sizeRelH>
            <wp14:sizeRelV relativeFrom="margin">
              <wp14:pctHeight>0</wp14:pctHeight>
            </wp14:sizeRelV>
          </wp:anchor>
        </w:drawing>
      </w:r>
      <w:r w:rsidR="00414B03" w:rsidRPr="00414B03">
        <w:rPr>
          <w:color w:val="000000"/>
          <w:lang w:val="fr-FR" w:eastAsia="en-IN"/>
        </w:rPr>
        <w:t xml:space="preserve">Lorem ipsum dolor sit amet, lacus amet amet ultricies. Quisque mi venenatis morbi libero, orci </w:t>
      </w:r>
      <w:r w:rsidR="00414B03" w:rsidRPr="005F3993">
        <w:rPr>
          <w:color w:val="000000"/>
          <w:lang w:val="fr-FR" w:eastAsia="en-IN"/>
        </w:rPr>
        <w:t xml:space="preserve"> </w:t>
      </w:r>
      <w:r w:rsidRPr="005F3993">
        <w:rPr>
          <w:color w:val="000000"/>
          <w:lang w:val="fr-FR" w:eastAsia="en-IN"/>
        </w:rPr>
        <w:t xml:space="preserve">dis, mi ut et class porta, massa ligula magna enim, aliquam orci </w:t>
      </w:r>
      <w:r w:rsidR="005F3993">
        <w:rPr>
          <w:color w:val="000000"/>
          <w:lang w:val="fr-FR" w:eastAsia="en-IN"/>
        </w:rPr>
        <w:t>vestibulum</w:t>
      </w:r>
      <w:del w:id="0" w:author="Selvarathinam Muthu" w:date="2018-11-22T22:31:00Z">
        <w:r w:rsidR="00FB167C" w:rsidDel="0050669F">
          <w:rPr>
            <w:color w:val="000000"/>
            <w:lang w:val="fr-FR" w:eastAsia="en-IN"/>
          </w:rPr>
          <w:delText xml:space="preserve"> use some recommendation</w:delText>
        </w:r>
      </w:del>
    </w:p>
    <w:p w14:paraId="41114983" w14:textId="527175FB" w:rsidR="001A7E39" w:rsidRPr="001A7E39" w:rsidRDefault="000F2B4F" w:rsidP="00531BC2">
      <w:pPr>
        <w:pStyle w:val="t"/>
        <w:suppressLineNumbers/>
        <w:outlineLvl w:val="1"/>
        <w:rPr>
          <w:b/>
          <w:color w:val="000000"/>
          <w:sz w:val="28"/>
          <w:lang w:val="fr-FR" w:eastAsia="en-IN"/>
        </w:rPr>
      </w:pPr>
      <w:r>
        <w:rPr>
          <w:b/>
          <w:color w:val="000000"/>
          <w:sz w:val="28"/>
          <w:lang w:val="fr-FR" w:eastAsia="en-IN"/>
        </w:rPr>
        <w:t xml:space="preserve">Mathematical </w:t>
      </w:r>
      <w:r w:rsidR="001A7E39" w:rsidRPr="001A7E39">
        <w:rPr>
          <w:b/>
          <w:color w:val="000000"/>
          <w:sz w:val="28"/>
          <w:lang w:val="fr-FR" w:eastAsia="en-IN"/>
        </w:rPr>
        <w:t>Equation</w:t>
      </w:r>
    </w:p>
    <w:p w14:paraId="3BA39192" w14:textId="1F8DB3FB" w:rsidR="00C44CE0" w:rsidRPr="000F2B4F" w:rsidRDefault="000F2B4F" w:rsidP="00531BC2">
      <w:pPr>
        <w:pStyle w:val="t"/>
        <w:suppressLineNumbers/>
        <w:rPr>
          <w:color w:val="000000"/>
          <w:sz w:val="36"/>
          <w:lang w:val="fr-FR" w:eastAsia="en-IN"/>
        </w:rPr>
      </w:pPr>
      <m:oMathPara>
        <m:oMathParaPr>
          <m:jc m:val="center"/>
        </m:oMathParaPr>
        <m:oMath>
          <m:r>
            <w:rPr>
              <w:rFonts w:ascii="Cambria Math" w:hAnsi="Cambria Math"/>
              <w:color w:val="000000"/>
              <w:sz w:val="36"/>
              <w:lang w:val="fr-FR" w:eastAsia="en-IN"/>
            </w:rPr>
            <m:t>f</m:t>
          </m:r>
          <m:d>
            <m:dPr>
              <m:ctrlPr>
                <w:rPr>
                  <w:rFonts w:ascii="Cambria Math" w:hAnsi="Cambria Math"/>
                  <w:color w:val="000000"/>
                  <w:sz w:val="36"/>
                  <w:lang w:val="fr-FR" w:eastAsia="en-IN"/>
                </w:rPr>
              </m:ctrlPr>
            </m:dPr>
            <m:e>
              <m:r>
                <w:rPr>
                  <w:rFonts w:ascii="Cambria Math" w:hAnsi="Cambria Math"/>
                  <w:color w:val="000000"/>
                  <w:sz w:val="36"/>
                  <w:lang w:val="fr-FR" w:eastAsia="en-IN"/>
                </w:rPr>
                <m:t>x</m:t>
              </m:r>
            </m:e>
          </m:d>
          <m:r>
            <w:rPr>
              <w:rFonts w:ascii="Cambria Math" w:hAnsi="Cambria Math"/>
              <w:color w:val="000000"/>
              <w:sz w:val="36"/>
              <w:lang w:val="fr-FR" w:eastAsia="en-IN"/>
            </w:rPr>
            <m:t>=</m:t>
          </m:r>
          <m:sSub>
            <m:sSubPr>
              <m:ctrlPr>
                <w:rPr>
                  <w:rFonts w:ascii="Cambria Math" w:hAnsi="Cambria Math"/>
                  <w:color w:val="000000"/>
                  <w:sz w:val="36"/>
                  <w:lang w:val="fr-FR" w:eastAsia="en-IN"/>
                </w:rPr>
              </m:ctrlPr>
            </m:sSubPr>
            <m:e>
              <m:r>
                <w:rPr>
                  <w:rFonts w:ascii="Cambria Math" w:hAnsi="Cambria Math"/>
                  <w:color w:val="000000"/>
                  <w:sz w:val="36"/>
                  <w:lang w:val="fr-FR" w:eastAsia="en-IN"/>
                </w:rPr>
                <m:t>a</m:t>
              </m:r>
            </m:e>
            <m:sub>
              <m:r>
                <w:rPr>
                  <w:rFonts w:ascii="Cambria Math" w:hAnsi="Cambria Math"/>
                  <w:color w:val="000000"/>
                  <w:sz w:val="36"/>
                  <w:lang w:val="fr-FR" w:eastAsia="en-IN"/>
                </w:rPr>
                <m:t>0</m:t>
              </m:r>
            </m:sub>
          </m:sSub>
          <m:r>
            <w:rPr>
              <w:rFonts w:ascii="Cambria Math" w:hAnsi="Cambria Math"/>
              <w:color w:val="000000"/>
              <w:sz w:val="36"/>
              <w:lang w:val="fr-FR" w:eastAsia="en-IN"/>
            </w:rPr>
            <m:t>+</m:t>
          </m:r>
          <m:nary>
            <m:naryPr>
              <m:chr m:val="∑"/>
              <m:grow m:val="1"/>
              <m:ctrlPr>
                <w:rPr>
                  <w:rFonts w:ascii="Cambria Math" w:hAnsi="Cambria Math"/>
                  <w:color w:val="000000"/>
                  <w:sz w:val="36"/>
                  <w:lang w:val="fr-FR" w:eastAsia="en-IN"/>
                </w:rPr>
              </m:ctrlPr>
            </m:naryPr>
            <m:sub>
              <m:r>
                <w:rPr>
                  <w:rFonts w:ascii="Cambria Math" w:hAnsi="Cambria Math"/>
                  <w:color w:val="000000"/>
                  <w:sz w:val="36"/>
                  <w:lang w:val="fr-FR" w:eastAsia="en-IN"/>
                </w:rPr>
                <m:t>n=1</m:t>
              </m:r>
            </m:sub>
            <m:sup>
              <m:r>
                <w:rPr>
                  <w:rFonts w:ascii="Cambria Math" w:hAnsi="Cambria Math"/>
                  <w:color w:val="000000"/>
                  <w:sz w:val="36"/>
                  <w:lang w:val="fr-FR" w:eastAsia="en-IN"/>
                </w:rPr>
                <m:t>∞</m:t>
              </m:r>
            </m:sup>
            <m:e>
              <m:d>
                <m:dPr>
                  <m:ctrlPr>
                    <w:rPr>
                      <w:rFonts w:ascii="Cambria Math" w:hAnsi="Cambria Math"/>
                      <w:color w:val="000000"/>
                      <w:sz w:val="36"/>
                      <w:lang w:val="fr-FR" w:eastAsia="en-IN"/>
                    </w:rPr>
                  </m:ctrlPr>
                </m:dPr>
                <m:e>
                  <m:sSub>
                    <m:sSubPr>
                      <m:ctrlPr>
                        <w:rPr>
                          <w:rFonts w:ascii="Cambria Math" w:hAnsi="Cambria Math"/>
                          <w:color w:val="000000"/>
                          <w:sz w:val="36"/>
                          <w:lang w:val="fr-FR" w:eastAsia="en-IN"/>
                        </w:rPr>
                      </m:ctrlPr>
                    </m:sSubPr>
                    <m:e>
                      <m:r>
                        <w:rPr>
                          <w:rFonts w:ascii="Cambria Math" w:eastAsia="Cambria Math" w:hAnsi="Cambria Math" w:cs="Cambria Math"/>
                          <w:color w:val="000000"/>
                          <w:sz w:val="36"/>
                          <w:lang w:val="fr-FR" w:eastAsia="en-IN"/>
                        </w:rPr>
                        <m:t>a</m:t>
                      </m:r>
                    </m:e>
                    <m:sub>
                      <m:r>
                        <w:rPr>
                          <w:rFonts w:ascii="Cambria Math" w:eastAsia="Cambria Math" w:hAnsi="Cambria Math" w:cs="Cambria Math"/>
                          <w:color w:val="000000"/>
                          <w:sz w:val="36"/>
                          <w:lang w:val="fr-FR" w:eastAsia="en-IN"/>
                        </w:rPr>
                        <m:t>n</m:t>
                      </m:r>
                    </m:sub>
                  </m:sSub>
                  <m:func>
                    <m:funcPr>
                      <m:ctrlPr>
                        <w:rPr>
                          <w:rFonts w:ascii="Cambria Math" w:hAnsi="Cambria Math"/>
                          <w:color w:val="000000"/>
                          <w:sz w:val="36"/>
                          <w:lang w:val="fr-FR" w:eastAsia="en-IN"/>
                        </w:rPr>
                      </m:ctrlPr>
                    </m:funcPr>
                    <m:fName>
                      <m:r>
                        <m:rPr>
                          <m:sty m:val="p"/>
                        </m:rPr>
                        <w:rPr>
                          <w:rFonts w:ascii="Cambria Math" w:eastAsia="Cambria Math" w:hAnsi="Cambria Math" w:cs="Cambria Math"/>
                          <w:color w:val="000000"/>
                          <w:sz w:val="36"/>
                          <w:lang w:val="fr-FR" w:eastAsia="en-IN"/>
                        </w:rPr>
                        <m:t>cos</m:t>
                      </m:r>
                    </m:fName>
                    <m:e>
                      <m:f>
                        <m:fPr>
                          <m:ctrlPr>
                            <w:rPr>
                              <w:rFonts w:ascii="Cambria Math" w:hAnsi="Cambria Math"/>
                              <w:color w:val="000000"/>
                              <w:sz w:val="36"/>
                              <w:lang w:val="fr-FR" w:eastAsia="en-IN"/>
                            </w:rPr>
                          </m:ctrlPr>
                        </m:fPr>
                        <m:num>
                          <m:r>
                            <w:rPr>
                              <w:rFonts w:ascii="Cambria Math" w:eastAsia="Cambria Math" w:hAnsi="Cambria Math" w:cs="Cambria Math"/>
                              <w:color w:val="000000"/>
                              <w:sz w:val="36"/>
                              <w:lang w:val="fr-FR" w:eastAsia="en-IN"/>
                            </w:rPr>
                            <m:t>nπx</m:t>
                          </m:r>
                        </m:num>
                        <m:den>
                          <m:r>
                            <w:rPr>
                              <w:rFonts w:ascii="Cambria Math" w:eastAsia="Cambria Math" w:hAnsi="Cambria Math" w:cs="Cambria Math"/>
                              <w:color w:val="000000"/>
                              <w:sz w:val="36"/>
                              <w:lang w:val="fr-FR" w:eastAsia="en-IN"/>
                            </w:rPr>
                            <m:t>L</m:t>
                          </m:r>
                        </m:den>
                      </m:f>
                    </m:e>
                  </m:func>
                  <m:r>
                    <w:rPr>
                      <w:rFonts w:ascii="Cambria Math" w:eastAsia="Cambria Math" w:hAnsi="Cambria Math" w:cs="Cambria Math"/>
                      <w:color w:val="000000"/>
                      <w:sz w:val="36"/>
                      <w:lang w:val="fr-FR" w:eastAsia="en-IN"/>
                    </w:rPr>
                    <m:t>+</m:t>
                  </m:r>
                  <m:sSub>
                    <m:sSubPr>
                      <m:ctrlPr>
                        <w:rPr>
                          <w:rFonts w:ascii="Cambria Math" w:hAnsi="Cambria Math"/>
                          <w:color w:val="000000"/>
                          <w:sz w:val="36"/>
                          <w:lang w:val="fr-FR" w:eastAsia="en-IN"/>
                        </w:rPr>
                      </m:ctrlPr>
                    </m:sSubPr>
                    <m:e>
                      <m:r>
                        <w:rPr>
                          <w:rFonts w:ascii="Cambria Math" w:eastAsia="Cambria Math" w:hAnsi="Cambria Math" w:cs="Cambria Math"/>
                          <w:color w:val="000000"/>
                          <w:sz w:val="36"/>
                          <w:lang w:val="fr-FR" w:eastAsia="en-IN"/>
                        </w:rPr>
                        <m:t>b</m:t>
                      </m:r>
                    </m:e>
                    <m:sub>
                      <m:r>
                        <w:rPr>
                          <w:rFonts w:ascii="Cambria Math" w:eastAsia="Cambria Math" w:hAnsi="Cambria Math" w:cs="Cambria Math"/>
                          <w:color w:val="000000"/>
                          <w:sz w:val="36"/>
                          <w:lang w:val="fr-FR" w:eastAsia="en-IN"/>
                        </w:rPr>
                        <m:t>n</m:t>
                      </m:r>
                    </m:sub>
                  </m:sSub>
                  <m:func>
                    <m:funcPr>
                      <m:ctrlPr>
                        <w:rPr>
                          <w:rFonts w:ascii="Cambria Math" w:hAnsi="Cambria Math"/>
                          <w:color w:val="000000"/>
                          <w:sz w:val="36"/>
                          <w:lang w:val="fr-FR" w:eastAsia="en-IN"/>
                        </w:rPr>
                      </m:ctrlPr>
                    </m:funcPr>
                    <m:fName>
                      <m:r>
                        <m:rPr>
                          <m:sty m:val="p"/>
                        </m:rPr>
                        <w:rPr>
                          <w:rFonts w:ascii="Cambria Math" w:eastAsia="Cambria Math" w:hAnsi="Cambria Math" w:cs="Cambria Math"/>
                          <w:color w:val="000000"/>
                          <w:sz w:val="36"/>
                          <w:lang w:val="fr-FR" w:eastAsia="en-IN"/>
                        </w:rPr>
                        <m:t>sin</m:t>
                      </m:r>
                    </m:fName>
                    <m:e>
                      <m:f>
                        <m:fPr>
                          <m:ctrlPr>
                            <w:rPr>
                              <w:rFonts w:ascii="Cambria Math" w:hAnsi="Cambria Math"/>
                              <w:color w:val="000000"/>
                              <w:sz w:val="36"/>
                              <w:lang w:val="fr-FR" w:eastAsia="en-IN"/>
                            </w:rPr>
                          </m:ctrlPr>
                        </m:fPr>
                        <m:num>
                          <m:r>
                            <w:rPr>
                              <w:rFonts w:ascii="Cambria Math" w:eastAsia="Cambria Math" w:hAnsi="Cambria Math" w:cs="Cambria Math"/>
                              <w:color w:val="000000"/>
                              <w:sz w:val="36"/>
                              <w:lang w:val="fr-FR" w:eastAsia="en-IN"/>
                            </w:rPr>
                            <m:t>nπx</m:t>
                          </m:r>
                        </m:num>
                        <m:den>
                          <m:r>
                            <w:rPr>
                              <w:rFonts w:ascii="Cambria Math" w:eastAsia="Cambria Math" w:hAnsi="Cambria Math" w:cs="Cambria Math"/>
                              <w:color w:val="000000"/>
                              <w:sz w:val="36"/>
                              <w:lang w:val="fr-FR" w:eastAsia="en-IN"/>
                            </w:rPr>
                            <m:t>L</m:t>
                          </m:r>
                        </m:den>
                      </m:f>
                    </m:e>
                  </m:func>
                </m:e>
              </m:d>
            </m:e>
          </m:nary>
        </m:oMath>
      </m:oMathPara>
    </w:p>
    <w:p w14:paraId="1A3E78EE" w14:textId="77777777" w:rsidR="000F2B4F" w:rsidRPr="000F2B4F" w:rsidRDefault="000F2B4F" w:rsidP="00531BC2">
      <w:pPr>
        <w:pStyle w:val="t"/>
        <w:suppressLineNumbers/>
        <w:rPr>
          <w:b/>
          <w:color w:val="000000"/>
          <w:sz w:val="36"/>
          <w:lang w:val="fr-FR" w:eastAsia="en-IN"/>
        </w:rPr>
      </w:pPr>
    </w:p>
    <w:p w14:paraId="15B50F64" w14:textId="31F6EB7E" w:rsidR="001A4E73" w:rsidRPr="00DD49CF" w:rsidRDefault="001A4E73" w:rsidP="001A4E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sz w:val="24"/>
          <w:szCs w:val="24"/>
          <w:lang w:val="fr-FR" w:eastAsia="en-IN"/>
        </w:rPr>
      </w:pPr>
      <w:r w:rsidRPr="0050669F">
        <w:rPr>
          <w:b/>
          <w:color w:val="000000"/>
          <w:sz w:val="24"/>
          <w:szCs w:val="24"/>
          <w:lang w:val="fr-FR" w:eastAsia="en-IN"/>
          <w:rPrChange w:id="1" w:author="Selvarathinam Muthu" w:date="2018-11-22T22:32:00Z">
            <w:rPr>
              <w:color w:val="000000"/>
              <w:sz w:val="24"/>
              <w:szCs w:val="24"/>
              <w:lang w:val="fr-FR" w:eastAsia="en-IN"/>
            </w:rPr>
          </w:rPrChange>
        </w:rPr>
        <w:t>Turpis</w:t>
      </w:r>
      <w:r w:rsidRPr="00DD49CF">
        <w:rPr>
          <w:color w:val="000000"/>
          <w:sz w:val="24"/>
          <w:szCs w:val="24"/>
          <w:lang w:val="fr-FR" w:eastAsia="en-IN"/>
        </w:rPr>
        <w:t xml:space="preserve"> facilisis vitae consequat, cum a a, turpis dui consequat massa in dolor per, felis non amet.</w:t>
      </w:r>
    </w:p>
    <w:p w14:paraId="5E1C23C7" w14:textId="77777777" w:rsidR="001A4E73" w:rsidRPr="001A4E73" w:rsidRDefault="001A4E73" w:rsidP="001A4E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sz w:val="24"/>
          <w:szCs w:val="24"/>
          <w:lang w:val="fr-FR" w:eastAsia="en-IN"/>
        </w:rPr>
      </w:pPr>
      <w:r w:rsidRPr="0050669F">
        <w:rPr>
          <w:i/>
          <w:color w:val="000000"/>
          <w:sz w:val="24"/>
          <w:szCs w:val="24"/>
          <w:lang w:val="fr-FR" w:eastAsia="en-IN"/>
          <w:rPrChange w:id="2" w:author="Selvarathinam Muthu" w:date="2018-11-22T22:32:00Z">
            <w:rPr>
              <w:color w:val="000000"/>
              <w:sz w:val="24"/>
              <w:szCs w:val="24"/>
              <w:lang w:val="fr-FR" w:eastAsia="en-IN"/>
            </w:rPr>
          </w:rPrChange>
        </w:rPr>
        <w:t>Auctor</w:t>
      </w:r>
      <w:r w:rsidRPr="00DD49CF">
        <w:rPr>
          <w:color w:val="000000"/>
          <w:sz w:val="24"/>
          <w:szCs w:val="24"/>
          <w:lang w:val="fr-FR" w:eastAsia="en-IN"/>
        </w:rPr>
        <w:t xml:space="preserve"> eleifend in omnis elit vestibulum, donec non elementum tellus est mauris, id aliquam, at lacus, arcu pretium proin lacus dolor et. </w:t>
      </w:r>
      <w:r w:rsidRPr="001A4E73">
        <w:rPr>
          <w:color w:val="000000"/>
          <w:sz w:val="24"/>
          <w:szCs w:val="24"/>
          <w:lang w:val="fr-FR" w:eastAsia="en-IN"/>
        </w:rPr>
        <w:t>Eu tortor, vel ultrices amet dignissim mauris vehicula.</w:t>
      </w:r>
    </w:p>
    <w:p w14:paraId="789568D3" w14:textId="77777777" w:rsidR="001A4E73" w:rsidRPr="00D66DB2" w:rsidRDefault="001A4E73" w:rsidP="001A4E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sz w:val="24"/>
          <w:szCs w:val="24"/>
          <w:lang w:val="de-DE" w:eastAsia="en-IN"/>
        </w:rPr>
      </w:pPr>
      <w:r w:rsidRPr="0050669F">
        <w:rPr>
          <w:color w:val="000000"/>
          <w:sz w:val="24"/>
          <w:szCs w:val="24"/>
          <w:u w:val="single"/>
          <w:lang w:val="fr-FR" w:eastAsia="en-IN"/>
          <w:rPrChange w:id="3" w:author="Selvarathinam Muthu" w:date="2018-11-22T22:32:00Z">
            <w:rPr>
              <w:color w:val="000000"/>
              <w:sz w:val="24"/>
              <w:szCs w:val="24"/>
              <w:lang w:val="fr-FR" w:eastAsia="en-IN"/>
            </w:rPr>
          </w:rPrChange>
        </w:rPr>
        <w:t>Lorem</w:t>
      </w:r>
      <w:r w:rsidRPr="001A4E73">
        <w:rPr>
          <w:color w:val="000000"/>
          <w:sz w:val="24"/>
          <w:szCs w:val="24"/>
          <w:lang w:val="fr-FR" w:eastAsia="en-IN"/>
        </w:rPr>
        <w:t xml:space="preserve"> tortor neque, purus taciti quis id. </w:t>
      </w:r>
      <w:r w:rsidRPr="00D66DB2">
        <w:rPr>
          <w:color w:val="000000"/>
          <w:sz w:val="24"/>
          <w:szCs w:val="24"/>
          <w:lang w:val="de-DE" w:eastAsia="en-IN"/>
        </w:rPr>
        <w:t>Elementum integer orci accumsan minim phasellus vel.</w:t>
      </w:r>
    </w:p>
    <w:p w14:paraId="16E35733" w14:textId="77777777" w:rsidR="001A4E73" w:rsidRPr="00D66DB2" w:rsidRDefault="001A4E73" w:rsidP="001A4E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sz w:val="24"/>
          <w:szCs w:val="24"/>
          <w:lang w:val="de-DE" w:eastAsia="en-IN"/>
        </w:rPr>
      </w:pPr>
    </w:p>
    <w:p w14:paraId="2A94EC69" w14:textId="20A38599" w:rsidR="001A4E73" w:rsidRPr="00D66DB2" w:rsidRDefault="001A4E73" w:rsidP="001A4E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sz w:val="24"/>
          <w:szCs w:val="24"/>
          <w:lang w:val="de-DE" w:eastAsia="en-IN"/>
        </w:rPr>
      </w:pPr>
      <w:r w:rsidRPr="00D66DB2">
        <w:rPr>
          <w:color w:val="000000"/>
          <w:sz w:val="24"/>
          <w:szCs w:val="24"/>
          <w:lang w:val="de-DE" w:eastAsia="en-IN"/>
        </w:rPr>
        <w:t xml:space="preserve">Vestibulum duis </w:t>
      </w:r>
      <w:ins w:id="4" w:author="Ramaraj Marimuthu" w:date="2020-12-02T12:41:00Z">
        <w:r w:rsidR="0084033C" w:rsidRPr="0084033C">
          <w:rPr>
            <w:color w:val="000000"/>
            <w:sz w:val="24"/>
            <w:szCs w:val="24"/>
            <w:lang w:val="de-DE" w:eastAsia="en-IN"/>
          </w:rPr>
          <w:t xml:space="preserve">lacus amet amet </w:t>
        </w:r>
      </w:ins>
      <w:bookmarkStart w:id="5" w:name="_GoBack"/>
      <w:bookmarkEnd w:id="5"/>
      <w:r w:rsidRPr="00D66DB2">
        <w:rPr>
          <w:color w:val="000000"/>
          <w:sz w:val="24"/>
          <w:szCs w:val="24"/>
          <w:lang w:val="de-DE" w:eastAsia="en-IN"/>
        </w:rPr>
        <w:t xml:space="preserve">integer diam mi libero felis, sollicitudin id dictum etiam blandit lacus, ac condimentum </w:t>
      </w:r>
      <w:r w:rsidR="0004698E">
        <w:rPr>
          <w:noProof/>
          <w:color w:val="000000"/>
          <w:sz w:val="24"/>
          <w:szCs w:val="24"/>
        </w:rPr>
        <w:drawing>
          <wp:anchor distT="0" distB="0" distL="114300" distR="114300" simplePos="0" relativeHeight="251659264" behindDoc="1" locked="1" layoutInCell="1" allowOverlap="1" wp14:anchorId="1011940E" wp14:editId="0D699403">
            <wp:simplePos x="0" y="0"/>
            <wp:positionH relativeFrom="column">
              <wp:align>left</wp:align>
            </wp:positionH>
            <wp:positionV relativeFrom="paragraph">
              <wp:posOffset>177800</wp:posOffset>
            </wp:positionV>
            <wp:extent cx="1495425" cy="1495425"/>
            <wp:effectExtent l="0" t="0" r="9525" b="9525"/>
            <wp:wrapTight wrapText="bothSides">
              <wp:wrapPolygon edited="1">
                <wp:start x="9906" y="0"/>
                <wp:lineTo x="2476" y="3027"/>
                <wp:lineTo x="2476" y="8805"/>
                <wp:lineTo x="0" y="10456"/>
                <wp:lineTo x="0" y="11832"/>
                <wp:lineTo x="5778" y="13208"/>
                <wp:lineTo x="3027" y="17610"/>
                <wp:lineTo x="2752" y="18436"/>
                <wp:lineTo x="6879" y="20637"/>
                <wp:lineTo x="9906" y="21462"/>
                <wp:lineTo x="11282" y="21462"/>
                <wp:lineTo x="12932" y="21462"/>
                <wp:lineTo x="18711" y="18436"/>
                <wp:lineTo x="18436" y="13208"/>
                <wp:lineTo x="19398" y="11281"/>
                <wp:lineTo x="21600" y="9906"/>
                <wp:lineTo x="18711" y="8805"/>
                <wp:lineTo x="18161" y="4403"/>
                <wp:lineTo x="19261" y="3577"/>
                <wp:lineTo x="18436" y="2752"/>
                <wp:lineTo x="11282" y="0"/>
                <wp:lineTo x="9906"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95425" cy="1495425"/>
                    </a:xfrm>
                    <a:prstGeom prst="rect">
                      <a:avLst/>
                    </a:prstGeom>
                    <a:noFill/>
                  </pic:spPr>
                </pic:pic>
              </a:graphicData>
            </a:graphic>
          </wp:anchor>
        </w:drawing>
      </w:r>
      <w:r w:rsidRPr="00D66DB2">
        <w:rPr>
          <w:color w:val="000000"/>
          <w:sz w:val="24"/>
          <w:szCs w:val="24"/>
          <w:lang w:val="de-DE" w:eastAsia="en-IN"/>
        </w:rPr>
        <w:t>magna dictumst interdum et,</w:t>
      </w:r>
    </w:p>
    <w:p w14:paraId="2E3E4A6B" w14:textId="77777777" w:rsidR="001A4E73" w:rsidRPr="006A5DD2" w:rsidRDefault="001A4E73" w:rsidP="001A4E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sz w:val="24"/>
          <w:szCs w:val="24"/>
          <w:lang w:val="es-MX" w:eastAsia="en-IN"/>
        </w:rPr>
      </w:pPr>
      <w:r w:rsidRPr="006A5DD2">
        <w:rPr>
          <w:color w:val="000000"/>
          <w:sz w:val="24"/>
          <w:szCs w:val="24"/>
          <w:lang w:val="es-MX" w:eastAsia="en-IN"/>
        </w:rPr>
        <w:t>nam commodo mi habitasse enim fringilla nunc, amet aliquam sapien per tortor luctus. Conubia voluptates at nunc, congue lectus, malesuada nulla.</w:t>
      </w:r>
    </w:p>
    <w:p w14:paraId="26B9AF48" w14:textId="77777777" w:rsidR="001A4E73" w:rsidRPr="006A5DD2" w:rsidRDefault="001A4E73" w:rsidP="001A4E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sz w:val="24"/>
          <w:szCs w:val="24"/>
          <w:lang w:val="es-MX" w:eastAsia="en-IN"/>
        </w:rPr>
      </w:pPr>
      <w:r w:rsidRPr="006A5DD2">
        <w:rPr>
          <w:color w:val="000000"/>
          <w:sz w:val="24"/>
          <w:szCs w:val="24"/>
          <w:lang w:val="es-MX" w:eastAsia="en-IN"/>
        </w:rPr>
        <w:t>Rutrum quo morbi, feugiat sed mi turpis,</w:t>
      </w:r>
      <w:r w:rsidR="00B01BC5" w:rsidRPr="006A5DD2">
        <w:rPr>
          <w:color w:val="000000"/>
          <w:sz w:val="24"/>
          <w:szCs w:val="24"/>
          <w:lang w:val="es-MX" w:eastAsia="en-IN"/>
        </w:rPr>
        <w:t xml:space="preserve"> ac cursus integer ornare dolor</w:t>
      </w:r>
      <w:r w:rsidR="00281526" w:rsidRPr="006A5DD2">
        <w:rPr>
          <w:color w:val="000000"/>
          <w:sz w:val="24"/>
          <w:szCs w:val="24"/>
          <w:lang w:val="es-MX" w:eastAsia="en-IN"/>
        </w:rPr>
        <w:t xml:space="preserve"> </w:t>
      </w:r>
      <w:r w:rsidRPr="006A5DD2">
        <w:rPr>
          <w:color w:val="000000"/>
          <w:sz w:val="24"/>
          <w:szCs w:val="24"/>
          <w:lang w:val="es-MX" w:eastAsia="en-IN"/>
        </w:rPr>
        <w:t>Purus dui in et tincidunt, sed eros pede adipiscing tellus, est suscipit nulla,</w:t>
      </w:r>
    </w:p>
    <w:p w14:paraId="3C8630C7" w14:textId="77777777" w:rsidR="001A4E73" w:rsidRPr="00DB4056" w:rsidRDefault="001A4E73" w:rsidP="001A4E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sz w:val="24"/>
          <w:szCs w:val="24"/>
          <w:lang w:val="en-IN" w:eastAsia="en-IN"/>
        </w:rPr>
      </w:pPr>
      <w:r w:rsidRPr="006A5DD2">
        <w:rPr>
          <w:color w:val="000000"/>
          <w:sz w:val="24"/>
          <w:szCs w:val="24"/>
          <w:lang w:val="es-MX" w:eastAsia="en-IN"/>
        </w:rPr>
        <w:t xml:space="preserve">arcu nec fringilla vel aliquam, mollis lorem rerum hac vestibulum ante nullam. </w:t>
      </w:r>
      <w:r w:rsidRPr="0041196C">
        <w:rPr>
          <w:color w:val="000000"/>
          <w:sz w:val="24"/>
          <w:szCs w:val="24"/>
          <w:lang w:val="es-MX" w:eastAsia="en-IN"/>
        </w:rPr>
        <w:t xml:space="preserve">Volutpat a lectus, lorem pulvinar quis. </w:t>
      </w:r>
      <w:r w:rsidRPr="00DB4056">
        <w:rPr>
          <w:color w:val="000000"/>
          <w:sz w:val="24"/>
          <w:szCs w:val="24"/>
          <w:lang w:val="en-IN" w:eastAsia="en-IN"/>
        </w:rPr>
        <w:t>Lobortis vehicula in imperdiet orci urna.</w:t>
      </w:r>
    </w:p>
    <w:p w14:paraId="030A110C" w14:textId="77777777" w:rsidR="002A0BBC" w:rsidRPr="006A5DD2" w:rsidRDefault="0041196C" w:rsidP="002A0BBC">
      <w:pPr>
        <w:pStyle w:val="t"/>
        <w:rPr>
          <w:color w:val="000000"/>
          <w:lang w:val="es-MX" w:eastAsia="en-IN"/>
        </w:rPr>
      </w:pPr>
      <w:r w:rsidRPr="0041196C">
        <w:rPr>
          <w:color w:val="000000"/>
          <w:lang w:val="es-MX" w:eastAsia="en-IN"/>
        </w:rPr>
        <w:t>Lorem ipsum dolor sit amet, lacus amet amet ultricies. Quisque mi venenatis morbi libero, orci dis, mi ut et class porta, massa ligula magna enim, aliquam orci vestibulum tempus.</w:t>
      </w:r>
    </w:p>
    <w:p w14:paraId="343CA92A" w14:textId="77777777" w:rsidR="002A0BBC" w:rsidRPr="00DB4056" w:rsidRDefault="002A0BBC" w:rsidP="002A0B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sz w:val="24"/>
          <w:szCs w:val="24"/>
          <w:lang w:val="en-IN" w:eastAsia="en-IN"/>
        </w:rPr>
      </w:pPr>
      <w:r w:rsidRPr="00DB4056">
        <w:rPr>
          <w:color w:val="000000"/>
          <w:sz w:val="24"/>
          <w:szCs w:val="24"/>
          <w:lang w:val="en-IN" w:eastAsia="en-IN"/>
        </w:rPr>
        <w:t>Turpis facilisis vitae consequat, cum a a, turpis dui consequat massa in dolor per, felis non amet.</w:t>
      </w:r>
    </w:p>
    <w:p w14:paraId="163285C2" w14:textId="77777777" w:rsidR="002A0BBC" w:rsidRPr="001A4E73" w:rsidRDefault="002A0BBC" w:rsidP="002A0B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sz w:val="24"/>
          <w:szCs w:val="24"/>
          <w:lang w:val="fr-FR" w:eastAsia="en-IN"/>
        </w:rPr>
      </w:pPr>
      <w:r w:rsidRPr="00DB4056">
        <w:rPr>
          <w:color w:val="000000"/>
          <w:sz w:val="24"/>
          <w:szCs w:val="24"/>
          <w:lang w:val="en-IN" w:eastAsia="en-IN"/>
        </w:rPr>
        <w:t xml:space="preserve">Auctor eleifend in omnis elit vestibulum, donec non elementum tellus est mauris, id aliquam, at lacus, arcu pretium proin lacus dolor et. </w:t>
      </w:r>
      <w:r w:rsidRPr="001A4E73">
        <w:rPr>
          <w:color w:val="000000"/>
          <w:sz w:val="24"/>
          <w:szCs w:val="24"/>
          <w:lang w:val="fr-FR" w:eastAsia="en-IN"/>
        </w:rPr>
        <w:t>Eu tortor, vel ultrices amet dignissim mauris vehicula.</w:t>
      </w:r>
    </w:p>
    <w:p w14:paraId="2B421142" w14:textId="77777777" w:rsidR="002A0BBC" w:rsidRPr="00D66DB2" w:rsidRDefault="002A0BBC" w:rsidP="002A0B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sz w:val="24"/>
          <w:szCs w:val="24"/>
          <w:lang w:val="de-DE" w:eastAsia="en-IN"/>
        </w:rPr>
      </w:pPr>
      <w:r w:rsidRPr="001A4E73">
        <w:rPr>
          <w:color w:val="000000"/>
          <w:sz w:val="24"/>
          <w:szCs w:val="24"/>
          <w:lang w:val="fr-FR" w:eastAsia="en-IN"/>
        </w:rPr>
        <w:t xml:space="preserve">Lorem tortor neque, purus taciti quis id. </w:t>
      </w:r>
      <w:r w:rsidRPr="00D66DB2">
        <w:rPr>
          <w:color w:val="000000"/>
          <w:sz w:val="24"/>
          <w:szCs w:val="24"/>
          <w:lang w:val="de-DE" w:eastAsia="en-IN"/>
        </w:rPr>
        <w:t>Elementum integer orci accumsan minim phasellus vel.</w:t>
      </w:r>
    </w:p>
    <w:p w14:paraId="209CEA25" w14:textId="77777777" w:rsidR="00D13240" w:rsidRPr="00D66DB2" w:rsidRDefault="002A0BBC" w:rsidP="000F64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color w:val="365F91"/>
          <w:sz w:val="28"/>
          <w:lang w:val="de-DE"/>
        </w:rPr>
      </w:pPr>
      <w:r w:rsidRPr="00D66DB2">
        <w:rPr>
          <w:color w:val="000000"/>
          <w:sz w:val="24"/>
          <w:szCs w:val="24"/>
          <w:lang w:val="de-DE" w:eastAsia="en-IN"/>
        </w:rPr>
        <w:t>Vestibulum duis integer diam mi libero f</w:t>
      </w:r>
      <w:r w:rsidR="003422F6" w:rsidRPr="00D66DB2">
        <w:rPr>
          <w:color w:val="000000"/>
          <w:sz w:val="24"/>
          <w:szCs w:val="24"/>
          <w:lang w:val="de-DE" w:eastAsia="en-IN"/>
        </w:rPr>
        <w:t xml:space="preserve">elis, sollicitudin id dictum </w:t>
      </w:r>
      <w:r w:rsidR="00DB4056" w:rsidRPr="00D66DB2">
        <w:rPr>
          <w:color w:val="000000"/>
          <w:sz w:val="24"/>
          <w:szCs w:val="24"/>
          <w:lang w:val="de-DE" w:eastAsia="en-IN"/>
        </w:rPr>
        <w:t>am blandit lacus, ac condimentu</w:t>
      </w:r>
      <w:r w:rsidRPr="00D66DB2">
        <w:rPr>
          <w:color w:val="000000"/>
          <w:sz w:val="24"/>
          <w:szCs w:val="24"/>
          <w:lang w:val="de-DE" w:eastAsia="en-IN"/>
        </w:rPr>
        <w:t xml:space="preserve"> magna dictumst interdum et,</w:t>
      </w:r>
      <w:r w:rsidR="00DB4056" w:rsidRPr="00D66DB2">
        <w:rPr>
          <w:color w:val="000000"/>
          <w:sz w:val="24"/>
          <w:szCs w:val="24"/>
          <w:lang w:val="de-DE" w:eastAsia="en-IN"/>
        </w:rPr>
        <w:t xml:space="preserve"> magna dictumst interdum.</w:t>
      </w:r>
      <w:r w:rsidR="00D13240" w:rsidRPr="00D66DB2">
        <w:rPr>
          <w:b/>
          <w:color w:val="365F91"/>
          <w:sz w:val="28"/>
          <w:lang w:val="de-DE"/>
        </w:rPr>
        <w:br w:type="page"/>
      </w:r>
    </w:p>
    <w:p w14:paraId="3ECF46C3" w14:textId="77777777" w:rsidR="00E24059" w:rsidRPr="00683DC9" w:rsidRDefault="00FE39C9" w:rsidP="00531BC2">
      <w:pPr>
        <w:pStyle w:val="Heading2"/>
        <w:spacing w:after="400"/>
        <w:jc w:val="center"/>
        <w:rPr>
          <w:rFonts w:cstheme="minorHAnsi"/>
          <w:sz w:val="24"/>
          <w:szCs w:val="24"/>
        </w:rPr>
      </w:pPr>
      <w:r w:rsidRPr="00683DC9">
        <w:rPr>
          <w:rFonts w:cstheme="minorHAnsi"/>
          <w:sz w:val="24"/>
          <w:szCs w:val="24"/>
        </w:rPr>
        <w:lastRenderedPageBreak/>
        <w:t>Northwind Suppliers</w:t>
      </w:r>
    </w:p>
    <w:tbl>
      <w:tblPr>
        <w:tblStyle w:val="MediumShading1-Accent5"/>
        <w:tblW w:w="0" w:type="auto"/>
        <w:tblLayout w:type="fixed"/>
        <w:tblLook w:val="04A0" w:firstRow="1" w:lastRow="0" w:firstColumn="1" w:lastColumn="0" w:noHBand="0" w:noVBand="1"/>
      </w:tblPr>
      <w:tblGrid>
        <w:gridCol w:w="580"/>
        <w:gridCol w:w="2956"/>
        <w:gridCol w:w="1645"/>
        <w:gridCol w:w="1678"/>
        <w:gridCol w:w="1438"/>
        <w:gridCol w:w="1279"/>
      </w:tblGrid>
      <w:tr w:rsidR="00717768" w:rsidRPr="00700675" w14:paraId="70B22DFB" w14:textId="77777777" w:rsidTr="00D853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0" w:type="dxa"/>
          </w:tcPr>
          <w:p w14:paraId="30DA7EF5" w14:textId="77777777" w:rsidR="00717768" w:rsidRPr="00700675" w:rsidRDefault="00FE39C9">
            <w:pPr>
              <w:rPr>
                <w:sz w:val="22"/>
                <w:szCs w:val="22"/>
              </w:rPr>
            </w:pPr>
            <w:r w:rsidRPr="00700675">
              <w:rPr>
                <w:sz w:val="22"/>
                <w:szCs w:val="22"/>
              </w:rPr>
              <w:t>ID</w:t>
            </w:r>
          </w:p>
        </w:tc>
        <w:tc>
          <w:tcPr>
            <w:tcW w:w="2956" w:type="dxa"/>
          </w:tcPr>
          <w:p w14:paraId="494547DB" w14:textId="77777777" w:rsidR="00717768" w:rsidRPr="00700675" w:rsidRDefault="00FE39C9">
            <w:pPr>
              <w:cnfStyle w:val="100000000000" w:firstRow="1" w:lastRow="0" w:firstColumn="0" w:lastColumn="0" w:oddVBand="0" w:evenVBand="0" w:oddHBand="0" w:evenHBand="0" w:firstRowFirstColumn="0" w:firstRowLastColumn="0" w:lastRowFirstColumn="0" w:lastRowLastColumn="0"/>
              <w:rPr>
                <w:sz w:val="22"/>
                <w:szCs w:val="22"/>
              </w:rPr>
            </w:pPr>
            <w:r w:rsidRPr="00700675">
              <w:rPr>
                <w:sz w:val="22"/>
                <w:szCs w:val="22"/>
              </w:rPr>
              <w:t>Company Name</w:t>
            </w:r>
          </w:p>
        </w:tc>
        <w:tc>
          <w:tcPr>
            <w:tcW w:w="1645" w:type="dxa"/>
          </w:tcPr>
          <w:p w14:paraId="01E28803" w14:textId="77777777" w:rsidR="00717768" w:rsidRPr="00700675" w:rsidRDefault="00FE39C9">
            <w:pPr>
              <w:cnfStyle w:val="100000000000" w:firstRow="1" w:lastRow="0" w:firstColumn="0" w:lastColumn="0" w:oddVBand="0" w:evenVBand="0" w:oddHBand="0" w:evenHBand="0" w:firstRowFirstColumn="0" w:firstRowLastColumn="0" w:lastRowFirstColumn="0" w:lastRowLastColumn="0"/>
              <w:rPr>
                <w:sz w:val="22"/>
                <w:szCs w:val="22"/>
              </w:rPr>
            </w:pPr>
            <w:r w:rsidRPr="00700675">
              <w:rPr>
                <w:sz w:val="22"/>
                <w:szCs w:val="22"/>
              </w:rPr>
              <w:t>Contact Name</w:t>
            </w:r>
          </w:p>
        </w:tc>
        <w:tc>
          <w:tcPr>
            <w:tcW w:w="1678" w:type="dxa"/>
          </w:tcPr>
          <w:p w14:paraId="6A887A55" w14:textId="77777777" w:rsidR="00717768" w:rsidRPr="00700675" w:rsidRDefault="00FE39C9">
            <w:pPr>
              <w:cnfStyle w:val="100000000000" w:firstRow="1" w:lastRow="0" w:firstColumn="0" w:lastColumn="0" w:oddVBand="0" w:evenVBand="0" w:oddHBand="0" w:evenHBand="0" w:firstRowFirstColumn="0" w:firstRowLastColumn="0" w:lastRowFirstColumn="0" w:lastRowLastColumn="0"/>
              <w:rPr>
                <w:sz w:val="22"/>
                <w:szCs w:val="22"/>
              </w:rPr>
            </w:pPr>
            <w:r w:rsidRPr="00700675">
              <w:rPr>
                <w:sz w:val="22"/>
                <w:szCs w:val="22"/>
              </w:rPr>
              <w:t>Address</w:t>
            </w:r>
          </w:p>
        </w:tc>
        <w:tc>
          <w:tcPr>
            <w:tcW w:w="1438" w:type="dxa"/>
          </w:tcPr>
          <w:p w14:paraId="10CA0545" w14:textId="77777777" w:rsidR="00717768" w:rsidRPr="00700675" w:rsidRDefault="00FE39C9">
            <w:pPr>
              <w:cnfStyle w:val="100000000000" w:firstRow="1" w:lastRow="0" w:firstColumn="0" w:lastColumn="0" w:oddVBand="0" w:evenVBand="0" w:oddHBand="0" w:evenHBand="0" w:firstRowFirstColumn="0" w:firstRowLastColumn="0" w:lastRowFirstColumn="0" w:lastRowLastColumn="0"/>
              <w:rPr>
                <w:sz w:val="22"/>
                <w:szCs w:val="22"/>
              </w:rPr>
            </w:pPr>
            <w:r w:rsidRPr="00700675">
              <w:rPr>
                <w:sz w:val="22"/>
                <w:szCs w:val="22"/>
              </w:rPr>
              <w:t>City</w:t>
            </w:r>
          </w:p>
        </w:tc>
        <w:tc>
          <w:tcPr>
            <w:tcW w:w="1279" w:type="dxa"/>
          </w:tcPr>
          <w:p w14:paraId="3138F23F" w14:textId="77777777" w:rsidR="00717768" w:rsidRPr="00700675" w:rsidRDefault="00FE39C9">
            <w:pPr>
              <w:cnfStyle w:val="100000000000" w:firstRow="1" w:lastRow="0" w:firstColumn="0" w:lastColumn="0" w:oddVBand="0" w:evenVBand="0" w:oddHBand="0" w:evenHBand="0" w:firstRowFirstColumn="0" w:firstRowLastColumn="0" w:lastRowFirstColumn="0" w:lastRowLastColumn="0"/>
              <w:rPr>
                <w:sz w:val="22"/>
                <w:szCs w:val="22"/>
              </w:rPr>
            </w:pPr>
            <w:r w:rsidRPr="00700675">
              <w:rPr>
                <w:sz w:val="22"/>
                <w:szCs w:val="22"/>
              </w:rPr>
              <w:t>Country</w:t>
            </w:r>
          </w:p>
        </w:tc>
      </w:tr>
      <w:tr w:rsidR="00717768" w:rsidRPr="00700675" w14:paraId="60F1F2F4" w14:textId="77777777" w:rsidTr="00D853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0" w:type="dxa"/>
          </w:tcPr>
          <w:p w14:paraId="7E9AE0E1" w14:textId="77777777" w:rsidR="00717768" w:rsidRPr="00700675" w:rsidRDefault="00FE39C9">
            <w:pPr>
              <w:rPr>
                <w:sz w:val="22"/>
                <w:szCs w:val="22"/>
              </w:rPr>
            </w:pPr>
            <w:r w:rsidRPr="00700675">
              <w:rPr>
                <w:noProof/>
                <w:sz w:val="22"/>
                <w:szCs w:val="22"/>
              </w:rPr>
              <w:t>1</w:t>
            </w:r>
          </w:p>
        </w:tc>
        <w:tc>
          <w:tcPr>
            <w:tcW w:w="2956" w:type="dxa"/>
          </w:tcPr>
          <w:p w14:paraId="16B20AC2" w14:textId="77777777" w:rsidR="00717768" w:rsidRPr="00700675" w:rsidRDefault="00FE39C9">
            <w:pPr>
              <w:cnfStyle w:val="000000100000" w:firstRow="0" w:lastRow="0" w:firstColumn="0" w:lastColumn="0" w:oddVBand="0" w:evenVBand="0" w:oddHBand="1" w:evenHBand="0" w:firstRowFirstColumn="0" w:firstRowLastColumn="0" w:lastRowFirstColumn="0" w:lastRowLastColumn="0"/>
              <w:rPr>
                <w:sz w:val="22"/>
                <w:szCs w:val="22"/>
              </w:rPr>
            </w:pPr>
            <w:r w:rsidRPr="00700675">
              <w:rPr>
                <w:noProof/>
                <w:sz w:val="22"/>
                <w:szCs w:val="22"/>
              </w:rPr>
              <w:t>Exotic Liquids</w:t>
            </w:r>
          </w:p>
        </w:tc>
        <w:tc>
          <w:tcPr>
            <w:tcW w:w="1645" w:type="dxa"/>
          </w:tcPr>
          <w:p w14:paraId="4753610F" w14:textId="77777777" w:rsidR="00717768" w:rsidRPr="00700675" w:rsidRDefault="00FE39C9">
            <w:pPr>
              <w:cnfStyle w:val="000000100000" w:firstRow="0" w:lastRow="0" w:firstColumn="0" w:lastColumn="0" w:oddVBand="0" w:evenVBand="0" w:oddHBand="1" w:evenHBand="0" w:firstRowFirstColumn="0" w:firstRowLastColumn="0" w:lastRowFirstColumn="0" w:lastRowLastColumn="0"/>
              <w:rPr>
                <w:sz w:val="22"/>
                <w:szCs w:val="22"/>
              </w:rPr>
            </w:pPr>
            <w:r w:rsidRPr="00700675">
              <w:rPr>
                <w:noProof/>
                <w:sz w:val="22"/>
                <w:szCs w:val="22"/>
              </w:rPr>
              <w:t>Charlotte Cooper</w:t>
            </w:r>
          </w:p>
        </w:tc>
        <w:tc>
          <w:tcPr>
            <w:tcW w:w="1678" w:type="dxa"/>
          </w:tcPr>
          <w:p w14:paraId="64BF5935" w14:textId="77777777" w:rsidR="00717768" w:rsidRPr="00700675" w:rsidRDefault="00FE39C9">
            <w:pPr>
              <w:cnfStyle w:val="000000100000" w:firstRow="0" w:lastRow="0" w:firstColumn="0" w:lastColumn="0" w:oddVBand="0" w:evenVBand="0" w:oddHBand="1" w:evenHBand="0" w:firstRowFirstColumn="0" w:firstRowLastColumn="0" w:lastRowFirstColumn="0" w:lastRowLastColumn="0"/>
              <w:rPr>
                <w:sz w:val="22"/>
                <w:szCs w:val="22"/>
              </w:rPr>
            </w:pPr>
            <w:r w:rsidRPr="00700675">
              <w:rPr>
                <w:noProof/>
                <w:sz w:val="22"/>
                <w:szCs w:val="22"/>
              </w:rPr>
              <w:t>49 Gilbert St.</w:t>
            </w:r>
          </w:p>
        </w:tc>
        <w:tc>
          <w:tcPr>
            <w:tcW w:w="1438" w:type="dxa"/>
          </w:tcPr>
          <w:p w14:paraId="1BCE4183" w14:textId="77777777" w:rsidR="00717768" w:rsidRPr="00700675" w:rsidRDefault="00FE39C9">
            <w:pPr>
              <w:cnfStyle w:val="000000100000" w:firstRow="0" w:lastRow="0" w:firstColumn="0" w:lastColumn="0" w:oddVBand="0" w:evenVBand="0" w:oddHBand="1" w:evenHBand="0" w:firstRowFirstColumn="0" w:firstRowLastColumn="0" w:lastRowFirstColumn="0" w:lastRowLastColumn="0"/>
              <w:rPr>
                <w:sz w:val="22"/>
                <w:szCs w:val="22"/>
              </w:rPr>
            </w:pPr>
            <w:r w:rsidRPr="00700675">
              <w:rPr>
                <w:noProof/>
                <w:sz w:val="22"/>
                <w:szCs w:val="22"/>
              </w:rPr>
              <w:t>London</w:t>
            </w:r>
          </w:p>
        </w:tc>
        <w:tc>
          <w:tcPr>
            <w:tcW w:w="1279" w:type="dxa"/>
          </w:tcPr>
          <w:p w14:paraId="52B410B6" w14:textId="77777777" w:rsidR="00717768" w:rsidRPr="00700675" w:rsidRDefault="00FE39C9">
            <w:pPr>
              <w:cnfStyle w:val="000000100000" w:firstRow="0" w:lastRow="0" w:firstColumn="0" w:lastColumn="0" w:oddVBand="0" w:evenVBand="0" w:oddHBand="1" w:evenHBand="0" w:firstRowFirstColumn="0" w:firstRowLastColumn="0" w:lastRowFirstColumn="0" w:lastRowLastColumn="0"/>
              <w:rPr>
                <w:sz w:val="22"/>
                <w:szCs w:val="22"/>
              </w:rPr>
            </w:pPr>
            <w:r w:rsidRPr="00700675">
              <w:rPr>
                <w:noProof/>
                <w:sz w:val="22"/>
                <w:szCs w:val="22"/>
              </w:rPr>
              <w:t>UK</w:t>
            </w:r>
          </w:p>
        </w:tc>
      </w:tr>
      <w:tr w:rsidR="00717768" w:rsidRPr="00700675" w14:paraId="68C87C6D" w14:textId="77777777" w:rsidTr="00D853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0" w:type="dxa"/>
          </w:tcPr>
          <w:p w14:paraId="3D025681" w14:textId="77777777" w:rsidR="00717768" w:rsidRPr="00700675" w:rsidRDefault="00FE39C9">
            <w:pPr>
              <w:rPr>
                <w:sz w:val="22"/>
                <w:szCs w:val="22"/>
              </w:rPr>
            </w:pPr>
            <w:r w:rsidRPr="00700675">
              <w:rPr>
                <w:noProof/>
                <w:sz w:val="22"/>
                <w:szCs w:val="22"/>
              </w:rPr>
              <w:t>2</w:t>
            </w:r>
          </w:p>
        </w:tc>
        <w:tc>
          <w:tcPr>
            <w:tcW w:w="2956" w:type="dxa"/>
          </w:tcPr>
          <w:p w14:paraId="1DBD60DE" w14:textId="77777777" w:rsidR="00717768" w:rsidRPr="00700675" w:rsidRDefault="00FE39C9">
            <w:pPr>
              <w:cnfStyle w:val="000000010000" w:firstRow="0" w:lastRow="0" w:firstColumn="0" w:lastColumn="0" w:oddVBand="0" w:evenVBand="0" w:oddHBand="0" w:evenHBand="1" w:firstRowFirstColumn="0" w:firstRowLastColumn="0" w:lastRowFirstColumn="0" w:lastRowLastColumn="0"/>
              <w:rPr>
                <w:sz w:val="22"/>
                <w:szCs w:val="22"/>
              </w:rPr>
            </w:pPr>
            <w:r w:rsidRPr="00700675">
              <w:rPr>
                <w:noProof/>
                <w:sz w:val="22"/>
                <w:szCs w:val="22"/>
              </w:rPr>
              <w:t>New Orleans Cajun Delights</w:t>
            </w:r>
          </w:p>
        </w:tc>
        <w:tc>
          <w:tcPr>
            <w:tcW w:w="1645" w:type="dxa"/>
          </w:tcPr>
          <w:p w14:paraId="0539DB80" w14:textId="77777777" w:rsidR="00717768" w:rsidRPr="00700675" w:rsidRDefault="00FE39C9">
            <w:pPr>
              <w:cnfStyle w:val="000000010000" w:firstRow="0" w:lastRow="0" w:firstColumn="0" w:lastColumn="0" w:oddVBand="0" w:evenVBand="0" w:oddHBand="0" w:evenHBand="1" w:firstRowFirstColumn="0" w:firstRowLastColumn="0" w:lastRowFirstColumn="0" w:lastRowLastColumn="0"/>
              <w:rPr>
                <w:sz w:val="22"/>
                <w:szCs w:val="22"/>
              </w:rPr>
            </w:pPr>
            <w:r w:rsidRPr="00700675">
              <w:rPr>
                <w:noProof/>
                <w:sz w:val="22"/>
                <w:szCs w:val="22"/>
              </w:rPr>
              <w:t>Shelley Burke</w:t>
            </w:r>
          </w:p>
        </w:tc>
        <w:tc>
          <w:tcPr>
            <w:tcW w:w="1678" w:type="dxa"/>
          </w:tcPr>
          <w:p w14:paraId="17A66F7B" w14:textId="77777777" w:rsidR="00717768" w:rsidRPr="00700675" w:rsidRDefault="00FE39C9">
            <w:pPr>
              <w:cnfStyle w:val="000000010000" w:firstRow="0" w:lastRow="0" w:firstColumn="0" w:lastColumn="0" w:oddVBand="0" w:evenVBand="0" w:oddHBand="0" w:evenHBand="1" w:firstRowFirstColumn="0" w:firstRowLastColumn="0" w:lastRowFirstColumn="0" w:lastRowLastColumn="0"/>
              <w:rPr>
                <w:sz w:val="22"/>
                <w:szCs w:val="22"/>
              </w:rPr>
            </w:pPr>
            <w:r w:rsidRPr="00700675">
              <w:rPr>
                <w:noProof/>
                <w:sz w:val="22"/>
                <w:szCs w:val="22"/>
              </w:rPr>
              <w:t>P.O. Box 78934</w:t>
            </w:r>
          </w:p>
        </w:tc>
        <w:tc>
          <w:tcPr>
            <w:tcW w:w="1438" w:type="dxa"/>
          </w:tcPr>
          <w:p w14:paraId="670F7B14" w14:textId="77777777" w:rsidR="00717768" w:rsidRPr="00700675" w:rsidRDefault="00FE39C9">
            <w:pPr>
              <w:cnfStyle w:val="000000010000" w:firstRow="0" w:lastRow="0" w:firstColumn="0" w:lastColumn="0" w:oddVBand="0" w:evenVBand="0" w:oddHBand="0" w:evenHBand="1" w:firstRowFirstColumn="0" w:firstRowLastColumn="0" w:lastRowFirstColumn="0" w:lastRowLastColumn="0"/>
              <w:rPr>
                <w:sz w:val="22"/>
                <w:szCs w:val="22"/>
              </w:rPr>
            </w:pPr>
            <w:r w:rsidRPr="00700675">
              <w:rPr>
                <w:noProof/>
                <w:sz w:val="22"/>
                <w:szCs w:val="22"/>
              </w:rPr>
              <w:t>New Orleans</w:t>
            </w:r>
          </w:p>
        </w:tc>
        <w:tc>
          <w:tcPr>
            <w:tcW w:w="1279" w:type="dxa"/>
          </w:tcPr>
          <w:p w14:paraId="57F18D59" w14:textId="77777777" w:rsidR="00717768" w:rsidRPr="00700675" w:rsidRDefault="00FE39C9">
            <w:pPr>
              <w:cnfStyle w:val="000000010000" w:firstRow="0" w:lastRow="0" w:firstColumn="0" w:lastColumn="0" w:oddVBand="0" w:evenVBand="0" w:oddHBand="0" w:evenHBand="1" w:firstRowFirstColumn="0" w:firstRowLastColumn="0" w:lastRowFirstColumn="0" w:lastRowLastColumn="0"/>
              <w:rPr>
                <w:sz w:val="22"/>
                <w:szCs w:val="22"/>
              </w:rPr>
            </w:pPr>
            <w:r w:rsidRPr="00700675">
              <w:rPr>
                <w:noProof/>
                <w:sz w:val="22"/>
                <w:szCs w:val="22"/>
              </w:rPr>
              <w:t>USA</w:t>
            </w:r>
          </w:p>
        </w:tc>
      </w:tr>
      <w:tr w:rsidR="00717768" w:rsidRPr="00700675" w14:paraId="58462249" w14:textId="77777777" w:rsidTr="00D853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0" w:type="dxa"/>
          </w:tcPr>
          <w:p w14:paraId="6E5A4D6B" w14:textId="77777777" w:rsidR="00717768" w:rsidRPr="00700675" w:rsidRDefault="00FE39C9">
            <w:pPr>
              <w:rPr>
                <w:sz w:val="22"/>
                <w:szCs w:val="22"/>
              </w:rPr>
            </w:pPr>
            <w:r w:rsidRPr="00700675">
              <w:rPr>
                <w:noProof/>
                <w:sz w:val="22"/>
                <w:szCs w:val="22"/>
              </w:rPr>
              <w:t>3</w:t>
            </w:r>
          </w:p>
        </w:tc>
        <w:tc>
          <w:tcPr>
            <w:tcW w:w="2956" w:type="dxa"/>
          </w:tcPr>
          <w:p w14:paraId="1958EA53" w14:textId="77777777" w:rsidR="00717768" w:rsidRPr="00700675" w:rsidRDefault="00FE39C9">
            <w:pPr>
              <w:cnfStyle w:val="000000100000" w:firstRow="0" w:lastRow="0" w:firstColumn="0" w:lastColumn="0" w:oddVBand="0" w:evenVBand="0" w:oddHBand="1" w:evenHBand="0" w:firstRowFirstColumn="0" w:firstRowLastColumn="0" w:lastRowFirstColumn="0" w:lastRowLastColumn="0"/>
              <w:rPr>
                <w:sz w:val="22"/>
                <w:szCs w:val="22"/>
              </w:rPr>
            </w:pPr>
            <w:r w:rsidRPr="00700675">
              <w:rPr>
                <w:noProof/>
                <w:sz w:val="22"/>
                <w:szCs w:val="22"/>
              </w:rPr>
              <w:t>Grandma Kelly's Homestead</w:t>
            </w:r>
          </w:p>
        </w:tc>
        <w:tc>
          <w:tcPr>
            <w:tcW w:w="1645" w:type="dxa"/>
          </w:tcPr>
          <w:p w14:paraId="03222DB9" w14:textId="77777777" w:rsidR="00717768" w:rsidRPr="00700675" w:rsidRDefault="00FE39C9">
            <w:pPr>
              <w:cnfStyle w:val="000000100000" w:firstRow="0" w:lastRow="0" w:firstColumn="0" w:lastColumn="0" w:oddVBand="0" w:evenVBand="0" w:oddHBand="1" w:evenHBand="0" w:firstRowFirstColumn="0" w:firstRowLastColumn="0" w:lastRowFirstColumn="0" w:lastRowLastColumn="0"/>
              <w:rPr>
                <w:sz w:val="22"/>
                <w:szCs w:val="22"/>
              </w:rPr>
            </w:pPr>
            <w:r w:rsidRPr="00700675">
              <w:rPr>
                <w:noProof/>
                <w:sz w:val="22"/>
                <w:szCs w:val="22"/>
              </w:rPr>
              <w:t>Regina Murphy</w:t>
            </w:r>
          </w:p>
        </w:tc>
        <w:tc>
          <w:tcPr>
            <w:tcW w:w="1678" w:type="dxa"/>
          </w:tcPr>
          <w:p w14:paraId="5140D531" w14:textId="77777777" w:rsidR="00717768" w:rsidRPr="00700675" w:rsidRDefault="00FE39C9">
            <w:pPr>
              <w:cnfStyle w:val="000000100000" w:firstRow="0" w:lastRow="0" w:firstColumn="0" w:lastColumn="0" w:oddVBand="0" w:evenVBand="0" w:oddHBand="1" w:evenHBand="0" w:firstRowFirstColumn="0" w:firstRowLastColumn="0" w:lastRowFirstColumn="0" w:lastRowLastColumn="0"/>
              <w:rPr>
                <w:sz w:val="22"/>
                <w:szCs w:val="22"/>
              </w:rPr>
            </w:pPr>
            <w:r w:rsidRPr="00700675">
              <w:rPr>
                <w:noProof/>
                <w:sz w:val="22"/>
                <w:szCs w:val="22"/>
              </w:rPr>
              <w:t>707 Oxford Rd.</w:t>
            </w:r>
          </w:p>
        </w:tc>
        <w:tc>
          <w:tcPr>
            <w:tcW w:w="1438" w:type="dxa"/>
          </w:tcPr>
          <w:p w14:paraId="3F3FA17A" w14:textId="77777777" w:rsidR="00717768" w:rsidRPr="00700675" w:rsidRDefault="00FE39C9">
            <w:pPr>
              <w:cnfStyle w:val="000000100000" w:firstRow="0" w:lastRow="0" w:firstColumn="0" w:lastColumn="0" w:oddVBand="0" w:evenVBand="0" w:oddHBand="1" w:evenHBand="0" w:firstRowFirstColumn="0" w:firstRowLastColumn="0" w:lastRowFirstColumn="0" w:lastRowLastColumn="0"/>
              <w:rPr>
                <w:sz w:val="22"/>
                <w:szCs w:val="22"/>
              </w:rPr>
            </w:pPr>
            <w:r w:rsidRPr="00700675">
              <w:rPr>
                <w:noProof/>
                <w:sz w:val="22"/>
                <w:szCs w:val="22"/>
              </w:rPr>
              <w:t>Ann Arbor</w:t>
            </w:r>
          </w:p>
        </w:tc>
        <w:tc>
          <w:tcPr>
            <w:tcW w:w="1279" w:type="dxa"/>
          </w:tcPr>
          <w:p w14:paraId="0722ACA6" w14:textId="77777777" w:rsidR="00717768" w:rsidRPr="00700675" w:rsidRDefault="00FE39C9">
            <w:pPr>
              <w:cnfStyle w:val="000000100000" w:firstRow="0" w:lastRow="0" w:firstColumn="0" w:lastColumn="0" w:oddVBand="0" w:evenVBand="0" w:oddHBand="1" w:evenHBand="0" w:firstRowFirstColumn="0" w:firstRowLastColumn="0" w:lastRowFirstColumn="0" w:lastRowLastColumn="0"/>
              <w:rPr>
                <w:sz w:val="22"/>
                <w:szCs w:val="22"/>
              </w:rPr>
            </w:pPr>
            <w:r w:rsidRPr="00700675">
              <w:rPr>
                <w:noProof/>
                <w:sz w:val="22"/>
                <w:szCs w:val="22"/>
              </w:rPr>
              <w:t>USA</w:t>
            </w:r>
          </w:p>
        </w:tc>
      </w:tr>
      <w:tr w:rsidR="00717768" w:rsidRPr="00700675" w14:paraId="11FA5906" w14:textId="77777777" w:rsidTr="00D853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0" w:type="dxa"/>
          </w:tcPr>
          <w:p w14:paraId="159E3D63" w14:textId="77777777" w:rsidR="00717768" w:rsidRPr="00700675" w:rsidRDefault="00FE39C9">
            <w:pPr>
              <w:rPr>
                <w:sz w:val="22"/>
                <w:szCs w:val="22"/>
              </w:rPr>
            </w:pPr>
            <w:r w:rsidRPr="00700675">
              <w:rPr>
                <w:noProof/>
                <w:sz w:val="22"/>
                <w:szCs w:val="22"/>
              </w:rPr>
              <w:t>4</w:t>
            </w:r>
          </w:p>
        </w:tc>
        <w:tc>
          <w:tcPr>
            <w:tcW w:w="2956" w:type="dxa"/>
          </w:tcPr>
          <w:p w14:paraId="72A5C3E5" w14:textId="77777777" w:rsidR="00717768" w:rsidRPr="00700675" w:rsidRDefault="00FE39C9">
            <w:pPr>
              <w:cnfStyle w:val="000000010000" w:firstRow="0" w:lastRow="0" w:firstColumn="0" w:lastColumn="0" w:oddVBand="0" w:evenVBand="0" w:oddHBand="0" w:evenHBand="1" w:firstRowFirstColumn="0" w:firstRowLastColumn="0" w:lastRowFirstColumn="0" w:lastRowLastColumn="0"/>
              <w:rPr>
                <w:sz w:val="22"/>
                <w:szCs w:val="22"/>
              </w:rPr>
            </w:pPr>
            <w:r w:rsidRPr="00700675">
              <w:rPr>
                <w:noProof/>
                <w:sz w:val="22"/>
                <w:szCs w:val="22"/>
              </w:rPr>
              <w:t>Tokyo Traders</w:t>
            </w:r>
          </w:p>
        </w:tc>
        <w:tc>
          <w:tcPr>
            <w:tcW w:w="1645" w:type="dxa"/>
          </w:tcPr>
          <w:p w14:paraId="5C592C97" w14:textId="77777777" w:rsidR="00717768" w:rsidRPr="00700675" w:rsidRDefault="00FE39C9">
            <w:pPr>
              <w:cnfStyle w:val="000000010000" w:firstRow="0" w:lastRow="0" w:firstColumn="0" w:lastColumn="0" w:oddVBand="0" w:evenVBand="0" w:oddHBand="0" w:evenHBand="1" w:firstRowFirstColumn="0" w:firstRowLastColumn="0" w:lastRowFirstColumn="0" w:lastRowLastColumn="0"/>
              <w:rPr>
                <w:sz w:val="22"/>
                <w:szCs w:val="22"/>
              </w:rPr>
            </w:pPr>
            <w:r w:rsidRPr="00700675">
              <w:rPr>
                <w:noProof/>
                <w:sz w:val="22"/>
                <w:szCs w:val="22"/>
              </w:rPr>
              <w:t>Yoshi Nagase</w:t>
            </w:r>
          </w:p>
        </w:tc>
        <w:tc>
          <w:tcPr>
            <w:tcW w:w="1678" w:type="dxa"/>
          </w:tcPr>
          <w:p w14:paraId="64107532" w14:textId="77777777" w:rsidR="00717768" w:rsidRPr="00700675" w:rsidRDefault="00FE39C9">
            <w:pPr>
              <w:cnfStyle w:val="000000010000" w:firstRow="0" w:lastRow="0" w:firstColumn="0" w:lastColumn="0" w:oddVBand="0" w:evenVBand="0" w:oddHBand="0" w:evenHBand="1" w:firstRowFirstColumn="0" w:firstRowLastColumn="0" w:lastRowFirstColumn="0" w:lastRowLastColumn="0"/>
              <w:rPr>
                <w:sz w:val="22"/>
                <w:szCs w:val="22"/>
              </w:rPr>
            </w:pPr>
            <w:r w:rsidRPr="00700675">
              <w:rPr>
                <w:noProof/>
                <w:sz w:val="22"/>
                <w:szCs w:val="22"/>
              </w:rPr>
              <w:t>9-8 Sekimai Musashino-shi</w:t>
            </w:r>
          </w:p>
        </w:tc>
        <w:tc>
          <w:tcPr>
            <w:tcW w:w="1438" w:type="dxa"/>
          </w:tcPr>
          <w:p w14:paraId="666CDEEC" w14:textId="77777777" w:rsidR="00717768" w:rsidRPr="00700675" w:rsidRDefault="00FE39C9">
            <w:pPr>
              <w:cnfStyle w:val="000000010000" w:firstRow="0" w:lastRow="0" w:firstColumn="0" w:lastColumn="0" w:oddVBand="0" w:evenVBand="0" w:oddHBand="0" w:evenHBand="1" w:firstRowFirstColumn="0" w:firstRowLastColumn="0" w:lastRowFirstColumn="0" w:lastRowLastColumn="0"/>
              <w:rPr>
                <w:sz w:val="22"/>
                <w:szCs w:val="22"/>
              </w:rPr>
            </w:pPr>
            <w:r w:rsidRPr="00700675">
              <w:rPr>
                <w:noProof/>
                <w:sz w:val="22"/>
                <w:szCs w:val="22"/>
              </w:rPr>
              <w:t>Tokyo</w:t>
            </w:r>
          </w:p>
        </w:tc>
        <w:tc>
          <w:tcPr>
            <w:tcW w:w="1279" w:type="dxa"/>
          </w:tcPr>
          <w:p w14:paraId="79B0E2D1" w14:textId="77777777" w:rsidR="00717768" w:rsidRPr="00700675" w:rsidRDefault="00FE39C9">
            <w:pPr>
              <w:cnfStyle w:val="000000010000" w:firstRow="0" w:lastRow="0" w:firstColumn="0" w:lastColumn="0" w:oddVBand="0" w:evenVBand="0" w:oddHBand="0" w:evenHBand="1" w:firstRowFirstColumn="0" w:firstRowLastColumn="0" w:lastRowFirstColumn="0" w:lastRowLastColumn="0"/>
              <w:rPr>
                <w:sz w:val="22"/>
                <w:szCs w:val="22"/>
              </w:rPr>
            </w:pPr>
            <w:r w:rsidRPr="00700675">
              <w:rPr>
                <w:noProof/>
                <w:sz w:val="22"/>
                <w:szCs w:val="22"/>
              </w:rPr>
              <w:t>Japan</w:t>
            </w:r>
          </w:p>
        </w:tc>
      </w:tr>
      <w:tr w:rsidR="00717768" w:rsidRPr="00700675" w14:paraId="2FBBFBB9" w14:textId="77777777" w:rsidTr="00D853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0" w:type="dxa"/>
          </w:tcPr>
          <w:p w14:paraId="4C3600A3" w14:textId="77777777" w:rsidR="00717768" w:rsidRPr="00700675" w:rsidRDefault="00FE39C9">
            <w:pPr>
              <w:rPr>
                <w:sz w:val="22"/>
                <w:szCs w:val="22"/>
              </w:rPr>
            </w:pPr>
            <w:r w:rsidRPr="00700675">
              <w:rPr>
                <w:noProof/>
                <w:sz w:val="22"/>
                <w:szCs w:val="22"/>
              </w:rPr>
              <w:t>5</w:t>
            </w:r>
          </w:p>
        </w:tc>
        <w:tc>
          <w:tcPr>
            <w:tcW w:w="2956" w:type="dxa"/>
          </w:tcPr>
          <w:p w14:paraId="4EC355AA" w14:textId="77777777" w:rsidR="00717768" w:rsidRPr="000C25A3" w:rsidRDefault="00FE39C9">
            <w:pPr>
              <w:cnfStyle w:val="000000100000" w:firstRow="0" w:lastRow="0" w:firstColumn="0" w:lastColumn="0" w:oddVBand="0" w:evenVBand="0" w:oddHBand="1" w:evenHBand="0" w:firstRowFirstColumn="0" w:firstRowLastColumn="0" w:lastRowFirstColumn="0" w:lastRowLastColumn="0"/>
              <w:rPr>
                <w:sz w:val="22"/>
                <w:szCs w:val="22"/>
                <w:lang w:val="fr-FR"/>
              </w:rPr>
            </w:pPr>
            <w:r w:rsidRPr="000C25A3">
              <w:rPr>
                <w:noProof/>
                <w:sz w:val="22"/>
                <w:szCs w:val="22"/>
                <w:lang w:val="fr-FR"/>
              </w:rPr>
              <w:t>Cooperativa de Quesos 'Las Cabras'</w:t>
            </w:r>
          </w:p>
        </w:tc>
        <w:tc>
          <w:tcPr>
            <w:tcW w:w="1645" w:type="dxa"/>
          </w:tcPr>
          <w:p w14:paraId="36BA3C8A" w14:textId="77777777" w:rsidR="00717768" w:rsidRPr="00700675" w:rsidRDefault="00FE39C9">
            <w:pPr>
              <w:cnfStyle w:val="000000100000" w:firstRow="0" w:lastRow="0" w:firstColumn="0" w:lastColumn="0" w:oddVBand="0" w:evenVBand="0" w:oddHBand="1" w:evenHBand="0" w:firstRowFirstColumn="0" w:firstRowLastColumn="0" w:lastRowFirstColumn="0" w:lastRowLastColumn="0"/>
              <w:rPr>
                <w:sz w:val="22"/>
                <w:szCs w:val="22"/>
              </w:rPr>
            </w:pPr>
            <w:r w:rsidRPr="00700675">
              <w:rPr>
                <w:noProof/>
                <w:sz w:val="22"/>
                <w:szCs w:val="22"/>
              </w:rPr>
              <w:t xml:space="preserve">Antonio del Valle Saavedra </w:t>
            </w:r>
          </w:p>
        </w:tc>
        <w:tc>
          <w:tcPr>
            <w:tcW w:w="1678" w:type="dxa"/>
          </w:tcPr>
          <w:p w14:paraId="21B1558C" w14:textId="77777777" w:rsidR="00717768" w:rsidRPr="00700675" w:rsidRDefault="00FE39C9">
            <w:pPr>
              <w:cnfStyle w:val="000000100000" w:firstRow="0" w:lastRow="0" w:firstColumn="0" w:lastColumn="0" w:oddVBand="0" w:evenVBand="0" w:oddHBand="1" w:evenHBand="0" w:firstRowFirstColumn="0" w:firstRowLastColumn="0" w:lastRowFirstColumn="0" w:lastRowLastColumn="0"/>
              <w:rPr>
                <w:sz w:val="22"/>
                <w:szCs w:val="22"/>
              </w:rPr>
            </w:pPr>
            <w:r w:rsidRPr="00700675">
              <w:rPr>
                <w:noProof/>
                <w:sz w:val="22"/>
                <w:szCs w:val="22"/>
              </w:rPr>
              <w:t>Calle del Rosal 4</w:t>
            </w:r>
          </w:p>
        </w:tc>
        <w:tc>
          <w:tcPr>
            <w:tcW w:w="1438" w:type="dxa"/>
          </w:tcPr>
          <w:p w14:paraId="2B2BA66A" w14:textId="77777777" w:rsidR="00717768" w:rsidRPr="00700675" w:rsidRDefault="00FE39C9">
            <w:pPr>
              <w:cnfStyle w:val="000000100000" w:firstRow="0" w:lastRow="0" w:firstColumn="0" w:lastColumn="0" w:oddVBand="0" w:evenVBand="0" w:oddHBand="1" w:evenHBand="0" w:firstRowFirstColumn="0" w:firstRowLastColumn="0" w:lastRowFirstColumn="0" w:lastRowLastColumn="0"/>
              <w:rPr>
                <w:sz w:val="22"/>
                <w:szCs w:val="22"/>
              </w:rPr>
            </w:pPr>
            <w:r w:rsidRPr="00700675">
              <w:rPr>
                <w:noProof/>
                <w:sz w:val="22"/>
                <w:szCs w:val="22"/>
              </w:rPr>
              <w:t>Oviedo</w:t>
            </w:r>
          </w:p>
        </w:tc>
        <w:tc>
          <w:tcPr>
            <w:tcW w:w="1279" w:type="dxa"/>
          </w:tcPr>
          <w:p w14:paraId="449C0015" w14:textId="77777777" w:rsidR="00717768" w:rsidRPr="00700675" w:rsidRDefault="00FE39C9">
            <w:pPr>
              <w:cnfStyle w:val="000000100000" w:firstRow="0" w:lastRow="0" w:firstColumn="0" w:lastColumn="0" w:oddVBand="0" w:evenVBand="0" w:oddHBand="1" w:evenHBand="0" w:firstRowFirstColumn="0" w:firstRowLastColumn="0" w:lastRowFirstColumn="0" w:lastRowLastColumn="0"/>
              <w:rPr>
                <w:sz w:val="22"/>
                <w:szCs w:val="22"/>
              </w:rPr>
            </w:pPr>
            <w:r w:rsidRPr="00700675">
              <w:rPr>
                <w:noProof/>
                <w:sz w:val="22"/>
                <w:szCs w:val="22"/>
              </w:rPr>
              <w:t>Spain</w:t>
            </w:r>
          </w:p>
        </w:tc>
      </w:tr>
      <w:tr w:rsidR="00717768" w:rsidRPr="00700675" w14:paraId="13226419" w14:textId="77777777" w:rsidTr="00D853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0" w:type="dxa"/>
          </w:tcPr>
          <w:p w14:paraId="59B4B6BB" w14:textId="77777777" w:rsidR="00717768" w:rsidRPr="00700675" w:rsidRDefault="00FE39C9">
            <w:pPr>
              <w:rPr>
                <w:sz w:val="22"/>
                <w:szCs w:val="22"/>
              </w:rPr>
            </w:pPr>
            <w:r w:rsidRPr="00700675">
              <w:rPr>
                <w:noProof/>
                <w:sz w:val="22"/>
                <w:szCs w:val="22"/>
              </w:rPr>
              <w:t>6</w:t>
            </w:r>
          </w:p>
        </w:tc>
        <w:tc>
          <w:tcPr>
            <w:tcW w:w="2956" w:type="dxa"/>
          </w:tcPr>
          <w:p w14:paraId="04D30B90" w14:textId="77777777" w:rsidR="00717768" w:rsidRPr="00700675" w:rsidRDefault="00FE39C9">
            <w:pPr>
              <w:cnfStyle w:val="000000010000" w:firstRow="0" w:lastRow="0" w:firstColumn="0" w:lastColumn="0" w:oddVBand="0" w:evenVBand="0" w:oddHBand="0" w:evenHBand="1" w:firstRowFirstColumn="0" w:firstRowLastColumn="0" w:lastRowFirstColumn="0" w:lastRowLastColumn="0"/>
              <w:rPr>
                <w:sz w:val="22"/>
                <w:szCs w:val="22"/>
              </w:rPr>
            </w:pPr>
            <w:r w:rsidRPr="00700675">
              <w:rPr>
                <w:noProof/>
                <w:sz w:val="22"/>
                <w:szCs w:val="22"/>
              </w:rPr>
              <w:t>Mayumi's</w:t>
            </w:r>
          </w:p>
        </w:tc>
        <w:tc>
          <w:tcPr>
            <w:tcW w:w="1645" w:type="dxa"/>
          </w:tcPr>
          <w:p w14:paraId="2F6F4ECF" w14:textId="77777777" w:rsidR="00717768" w:rsidRPr="00700675" w:rsidRDefault="00FE39C9">
            <w:pPr>
              <w:cnfStyle w:val="000000010000" w:firstRow="0" w:lastRow="0" w:firstColumn="0" w:lastColumn="0" w:oddVBand="0" w:evenVBand="0" w:oddHBand="0" w:evenHBand="1" w:firstRowFirstColumn="0" w:firstRowLastColumn="0" w:lastRowFirstColumn="0" w:lastRowLastColumn="0"/>
              <w:rPr>
                <w:sz w:val="22"/>
                <w:szCs w:val="22"/>
              </w:rPr>
            </w:pPr>
            <w:r w:rsidRPr="00700675">
              <w:rPr>
                <w:noProof/>
                <w:sz w:val="22"/>
                <w:szCs w:val="22"/>
              </w:rPr>
              <w:t>Mayumi Ohno</w:t>
            </w:r>
          </w:p>
        </w:tc>
        <w:tc>
          <w:tcPr>
            <w:tcW w:w="1678" w:type="dxa"/>
          </w:tcPr>
          <w:p w14:paraId="5C2F1737" w14:textId="77777777" w:rsidR="00717768" w:rsidRPr="00700675" w:rsidRDefault="00FE39C9">
            <w:pPr>
              <w:cnfStyle w:val="000000010000" w:firstRow="0" w:lastRow="0" w:firstColumn="0" w:lastColumn="0" w:oddVBand="0" w:evenVBand="0" w:oddHBand="0" w:evenHBand="1" w:firstRowFirstColumn="0" w:firstRowLastColumn="0" w:lastRowFirstColumn="0" w:lastRowLastColumn="0"/>
              <w:rPr>
                <w:sz w:val="22"/>
                <w:szCs w:val="22"/>
              </w:rPr>
            </w:pPr>
            <w:r w:rsidRPr="00700675">
              <w:rPr>
                <w:noProof/>
                <w:sz w:val="22"/>
                <w:szCs w:val="22"/>
              </w:rPr>
              <w:t>92 Setsuko Chuo-ku</w:t>
            </w:r>
          </w:p>
        </w:tc>
        <w:tc>
          <w:tcPr>
            <w:tcW w:w="1438" w:type="dxa"/>
          </w:tcPr>
          <w:p w14:paraId="159A85C7" w14:textId="77777777" w:rsidR="00717768" w:rsidRPr="00700675" w:rsidRDefault="00FE39C9">
            <w:pPr>
              <w:cnfStyle w:val="000000010000" w:firstRow="0" w:lastRow="0" w:firstColumn="0" w:lastColumn="0" w:oddVBand="0" w:evenVBand="0" w:oddHBand="0" w:evenHBand="1" w:firstRowFirstColumn="0" w:firstRowLastColumn="0" w:lastRowFirstColumn="0" w:lastRowLastColumn="0"/>
              <w:rPr>
                <w:sz w:val="22"/>
                <w:szCs w:val="22"/>
              </w:rPr>
            </w:pPr>
            <w:r w:rsidRPr="00700675">
              <w:rPr>
                <w:noProof/>
                <w:sz w:val="22"/>
                <w:szCs w:val="22"/>
              </w:rPr>
              <w:t>Osaka</w:t>
            </w:r>
          </w:p>
        </w:tc>
        <w:tc>
          <w:tcPr>
            <w:tcW w:w="1279" w:type="dxa"/>
          </w:tcPr>
          <w:p w14:paraId="640AF33D" w14:textId="77777777" w:rsidR="00717768" w:rsidRPr="00700675" w:rsidRDefault="00FE39C9">
            <w:pPr>
              <w:cnfStyle w:val="000000010000" w:firstRow="0" w:lastRow="0" w:firstColumn="0" w:lastColumn="0" w:oddVBand="0" w:evenVBand="0" w:oddHBand="0" w:evenHBand="1" w:firstRowFirstColumn="0" w:firstRowLastColumn="0" w:lastRowFirstColumn="0" w:lastRowLastColumn="0"/>
              <w:rPr>
                <w:sz w:val="22"/>
                <w:szCs w:val="22"/>
              </w:rPr>
            </w:pPr>
            <w:r w:rsidRPr="00700675">
              <w:rPr>
                <w:noProof/>
                <w:sz w:val="22"/>
                <w:szCs w:val="22"/>
              </w:rPr>
              <w:t>Japan</w:t>
            </w:r>
          </w:p>
        </w:tc>
      </w:tr>
      <w:tr w:rsidR="00717768" w:rsidRPr="00700675" w14:paraId="2D74297F" w14:textId="77777777" w:rsidTr="00D853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0" w:type="dxa"/>
          </w:tcPr>
          <w:p w14:paraId="2966CD01" w14:textId="77777777" w:rsidR="00717768" w:rsidRPr="00700675" w:rsidRDefault="00FE39C9">
            <w:pPr>
              <w:rPr>
                <w:sz w:val="22"/>
                <w:szCs w:val="22"/>
              </w:rPr>
            </w:pPr>
            <w:r w:rsidRPr="00700675">
              <w:rPr>
                <w:noProof/>
                <w:sz w:val="22"/>
                <w:szCs w:val="22"/>
              </w:rPr>
              <w:t>7</w:t>
            </w:r>
          </w:p>
        </w:tc>
        <w:tc>
          <w:tcPr>
            <w:tcW w:w="2956" w:type="dxa"/>
          </w:tcPr>
          <w:p w14:paraId="67D3627F" w14:textId="77777777" w:rsidR="00717768" w:rsidRPr="00700675" w:rsidRDefault="00FE39C9">
            <w:pPr>
              <w:cnfStyle w:val="000000100000" w:firstRow="0" w:lastRow="0" w:firstColumn="0" w:lastColumn="0" w:oddVBand="0" w:evenVBand="0" w:oddHBand="1" w:evenHBand="0" w:firstRowFirstColumn="0" w:firstRowLastColumn="0" w:lastRowFirstColumn="0" w:lastRowLastColumn="0"/>
              <w:rPr>
                <w:sz w:val="22"/>
                <w:szCs w:val="22"/>
              </w:rPr>
            </w:pPr>
            <w:r w:rsidRPr="00700675">
              <w:rPr>
                <w:noProof/>
                <w:sz w:val="22"/>
                <w:szCs w:val="22"/>
              </w:rPr>
              <w:t>Pavlova, Ltd.</w:t>
            </w:r>
          </w:p>
        </w:tc>
        <w:tc>
          <w:tcPr>
            <w:tcW w:w="1645" w:type="dxa"/>
          </w:tcPr>
          <w:p w14:paraId="337698C0" w14:textId="77777777" w:rsidR="00717768" w:rsidRPr="00700675" w:rsidRDefault="00FE39C9">
            <w:pPr>
              <w:cnfStyle w:val="000000100000" w:firstRow="0" w:lastRow="0" w:firstColumn="0" w:lastColumn="0" w:oddVBand="0" w:evenVBand="0" w:oddHBand="1" w:evenHBand="0" w:firstRowFirstColumn="0" w:firstRowLastColumn="0" w:lastRowFirstColumn="0" w:lastRowLastColumn="0"/>
              <w:rPr>
                <w:sz w:val="22"/>
                <w:szCs w:val="22"/>
              </w:rPr>
            </w:pPr>
            <w:r w:rsidRPr="00700675">
              <w:rPr>
                <w:noProof/>
                <w:sz w:val="22"/>
                <w:szCs w:val="22"/>
              </w:rPr>
              <w:t>Ian Devling</w:t>
            </w:r>
          </w:p>
        </w:tc>
        <w:tc>
          <w:tcPr>
            <w:tcW w:w="1678" w:type="dxa"/>
          </w:tcPr>
          <w:p w14:paraId="67CEC5D4" w14:textId="77777777" w:rsidR="00717768" w:rsidRPr="00700675" w:rsidRDefault="00FE39C9">
            <w:pPr>
              <w:cnfStyle w:val="000000100000" w:firstRow="0" w:lastRow="0" w:firstColumn="0" w:lastColumn="0" w:oddVBand="0" w:evenVBand="0" w:oddHBand="1" w:evenHBand="0" w:firstRowFirstColumn="0" w:firstRowLastColumn="0" w:lastRowFirstColumn="0" w:lastRowLastColumn="0"/>
              <w:rPr>
                <w:sz w:val="22"/>
                <w:szCs w:val="22"/>
              </w:rPr>
            </w:pPr>
            <w:r w:rsidRPr="00700675">
              <w:rPr>
                <w:noProof/>
                <w:sz w:val="22"/>
                <w:szCs w:val="22"/>
              </w:rPr>
              <w:t>74 Rose St. Moonie Ponds</w:t>
            </w:r>
          </w:p>
        </w:tc>
        <w:tc>
          <w:tcPr>
            <w:tcW w:w="1438" w:type="dxa"/>
          </w:tcPr>
          <w:p w14:paraId="02884C2E" w14:textId="77777777" w:rsidR="00717768" w:rsidRPr="00700675" w:rsidRDefault="00FE39C9">
            <w:pPr>
              <w:cnfStyle w:val="000000100000" w:firstRow="0" w:lastRow="0" w:firstColumn="0" w:lastColumn="0" w:oddVBand="0" w:evenVBand="0" w:oddHBand="1" w:evenHBand="0" w:firstRowFirstColumn="0" w:firstRowLastColumn="0" w:lastRowFirstColumn="0" w:lastRowLastColumn="0"/>
              <w:rPr>
                <w:sz w:val="22"/>
                <w:szCs w:val="22"/>
              </w:rPr>
            </w:pPr>
            <w:r w:rsidRPr="00700675">
              <w:rPr>
                <w:noProof/>
                <w:sz w:val="22"/>
                <w:szCs w:val="22"/>
              </w:rPr>
              <w:t>Melbourne</w:t>
            </w:r>
          </w:p>
        </w:tc>
        <w:tc>
          <w:tcPr>
            <w:tcW w:w="1279" w:type="dxa"/>
          </w:tcPr>
          <w:p w14:paraId="41DF4558" w14:textId="77777777" w:rsidR="00717768" w:rsidRPr="00700675" w:rsidRDefault="00FE39C9">
            <w:pPr>
              <w:cnfStyle w:val="000000100000" w:firstRow="0" w:lastRow="0" w:firstColumn="0" w:lastColumn="0" w:oddVBand="0" w:evenVBand="0" w:oddHBand="1" w:evenHBand="0" w:firstRowFirstColumn="0" w:firstRowLastColumn="0" w:lastRowFirstColumn="0" w:lastRowLastColumn="0"/>
              <w:rPr>
                <w:sz w:val="22"/>
                <w:szCs w:val="22"/>
              </w:rPr>
            </w:pPr>
            <w:r w:rsidRPr="00700675">
              <w:rPr>
                <w:noProof/>
                <w:sz w:val="22"/>
                <w:szCs w:val="22"/>
              </w:rPr>
              <w:t>Australia</w:t>
            </w:r>
          </w:p>
        </w:tc>
      </w:tr>
      <w:tr w:rsidR="00717768" w:rsidRPr="00700675" w14:paraId="65ABE983" w14:textId="77777777" w:rsidTr="00D853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0" w:type="dxa"/>
          </w:tcPr>
          <w:p w14:paraId="5C68C686" w14:textId="77777777" w:rsidR="00717768" w:rsidRPr="00700675" w:rsidRDefault="00FE39C9">
            <w:pPr>
              <w:rPr>
                <w:sz w:val="22"/>
                <w:szCs w:val="22"/>
              </w:rPr>
            </w:pPr>
            <w:r w:rsidRPr="00700675">
              <w:rPr>
                <w:noProof/>
                <w:sz w:val="22"/>
                <w:szCs w:val="22"/>
              </w:rPr>
              <w:t>8</w:t>
            </w:r>
          </w:p>
        </w:tc>
        <w:tc>
          <w:tcPr>
            <w:tcW w:w="2956" w:type="dxa"/>
          </w:tcPr>
          <w:p w14:paraId="3A94F745" w14:textId="77777777" w:rsidR="00717768" w:rsidRPr="00700675" w:rsidRDefault="00FE39C9">
            <w:pPr>
              <w:cnfStyle w:val="000000010000" w:firstRow="0" w:lastRow="0" w:firstColumn="0" w:lastColumn="0" w:oddVBand="0" w:evenVBand="0" w:oddHBand="0" w:evenHBand="1" w:firstRowFirstColumn="0" w:firstRowLastColumn="0" w:lastRowFirstColumn="0" w:lastRowLastColumn="0"/>
              <w:rPr>
                <w:sz w:val="22"/>
                <w:szCs w:val="22"/>
              </w:rPr>
            </w:pPr>
            <w:r w:rsidRPr="00700675">
              <w:rPr>
                <w:noProof/>
                <w:sz w:val="22"/>
                <w:szCs w:val="22"/>
              </w:rPr>
              <w:t>Specialty Biscuits, Ltd.</w:t>
            </w:r>
          </w:p>
        </w:tc>
        <w:tc>
          <w:tcPr>
            <w:tcW w:w="1645" w:type="dxa"/>
          </w:tcPr>
          <w:p w14:paraId="7FDEDDD1" w14:textId="77777777" w:rsidR="00717768" w:rsidRPr="00700675" w:rsidRDefault="00FE39C9">
            <w:pPr>
              <w:cnfStyle w:val="000000010000" w:firstRow="0" w:lastRow="0" w:firstColumn="0" w:lastColumn="0" w:oddVBand="0" w:evenVBand="0" w:oddHBand="0" w:evenHBand="1" w:firstRowFirstColumn="0" w:firstRowLastColumn="0" w:lastRowFirstColumn="0" w:lastRowLastColumn="0"/>
              <w:rPr>
                <w:sz w:val="22"/>
                <w:szCs w:val="22"/>
              </w:rPr>
            </w:pPr>
            <w:r w:rsidRPr="00700675">
              <w:rPr>
                <w:noProof/>
                <w:sz w:val="22"/>
                <w:szCs w:val="22"/>
              </w:rPr>
              <w:t>Peter Wilson</w:t>
            </w:r>
          </w:p>
        </w:tc>
        <w:tc>
          <w:tcPr>
            <w:tcW w:w="1678" w:type="dxa"/>
          </w:tcPr>
          <w:p w14:paraId="23F08D45" w14:textId="77777777" w:rsidR="00717768" w:rsidRPr="00700675" w:rsidRDefault="00FE39C9">
            <w:pPr>
              <w:cnfStyle w:val="000000010000" w:firstRow="0" w:lastRow="0" w:firstColumn="0" w:lastColumn="0" w:oddVBand="0" w:evenVBand="0" w:oddHBand="0" w:evenHBand="1" w:firstRowFirstColumn="0" w:firstRowLastColumn="0" w:lastRowFirstColumn="0" w:lastRowLastColumn="0"/>
              <w:rPr>
                <w:sz w:val="22"/>
                <w:szCs w:val="22"/>
              </w:rPr>
            </w:pPr>
            <w:r w:rsidRPr="00700675">
              <w:rPr>
                <w:noProof/>
                <w:sz w:val="22"/>
                <w:szCs w:val="22"/>
              </w:rPr>
              <w:t>29 King's Way</w:t>
            </w:r>
          </w:p>
        </w:tc>
        <w:tc>
          <w:tcPr>
            <w:tcW w:w="1438" w:type="dxa"/>
          </w:tcPr>
          <w:p w14:paraId="5E684ABC" w14:textId="77777777" w:rsidR="00717768" w:rsidRPr="00700675" w:rsidRDefault="00FE39C9">
            <w:pPr>
              <w:cnfStyle w:val="000000010000" w:firstRow="0" w:lastRow="0" w:firstColumn="0" w:lastColumn="0" w:oddVBand="0" w:evenVBand="0" w:oddHBand="0" w:evenHBand="1" w:firstRowFirstColumn="0" w:firstRowLastColumn="0" w:lastRowFirstColumn="0" w:lastRowLastColumn="0"/>
              <w:rPr>
                <w:sz w:val="22"/>
                <w:szCs w:val="22"/>
              </w:rPr>
            </w:pPr>
            <w:r w:rsidRPr="00700675">
              <w:rPr>
                <w:noProof/>
                <w:sz w:val="22"/>
                <w:szCs w:val="22"/>
              </w:rPr>
              <w:t>Manchester</w:t>
            </w:r>
          </w:p>
        </w:tc>
        <w:tc>
          <w:tcPr>
            <w:tcW w:w="1279" w:type="dxa"/>
          </w:tcPr>
          <w:p w14:paraId="6207F0C0" w14:textId="77777777" w:rsidR="00717768" w:rsidRPr="00700675" w:rsidRDefault="00FE39C9">
            <w:pPr>
              <w:cnfStyle w:val="000000010000" w:firstRow="0" w:lastRow="0" w:firstColumn="0" w:lastColumn="0" w:oddVBand="0" w:evenVBand="0" w:oddHBand="0" w:evenHBand="1" w:firstRowFirstColumn="0" w:firstRowLastColumn="0" w:lastRowFirstColumn="0" w:lastRowLastColumn="0"/>
              <w:rPr>
                <w:sz w:val="22"/>
                <w:szCs w:val="22"/>
              </w:rPr>
            </w:pPr>
            <w:r w:rsidRPr="00700675">
              <w:rPr>
                <w:noProof/>
                <w:sz w:val="22"/>
                <w:szCs w:val="22"/>
              </w:rPr>
              <w:t>UK</w:t>
            </w:r>
          </w:p>
        </w:tc>
      </w:tr>
      <w:tr w:rsidR="00717768" w:rsidRPr="00700675" w14:paraId="23C78543" w14:textId="77777777" w:rsidTr="00D853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0" w:type="dxa"/>
          </w:tcPr>
          <w:p w14:paraId="0F2A38C9" w14:textId="77777777" w:rsidR="00717768" w:rsidRPr="00700675" w:rsidRDefault="00FE39C9">
            <w:pPr>
              <w:rPr>
                <w:sz w:val="22"/>
                <w:szCs w:val="22"/>
              </w:rPr>
            </w:pPr>
            <w:r w:rsidRPr="00700675">
              <w:rPr>
                <w:noProof/>
                <w:sz w:val="22"/>
                <w:szCs w:val="22"/>
              </w:rPr>
              <w:t>9</w:t>
            </w:r>
          </w:p>
        </w:tc>
        <w:tc>
          <w:tcPr>
            <w:tcW w:w="2956" w:type="dxa"/>
          </w:tcPr>
          <w:p w14:paraId="61D1239A" w14:textId="77777777" w:rsidR="00717768" w:rsidRPr="00700675" w:rsidRDefault="00FE39C9">
            <w:pPr>
              <w:cnfStyle w:val="000000100000" w:firstRow="0" w:lastRow="0" w:firstColumn="0" w:lastColumn="0" w:oddVBand="0" w:evenVBand="0" w:oddHBand="1" w:evenHBand="0" w:firstRowFirstColumn="0" w:firstRowLastColumn="0" w:lastRowFirstColumn="0" w:lastRowLastColumn="0"/>
              <w:rPr>
                <w:sz w:val="22"/>
                <w:szCs w:val="22"/>
              </w:rPr>
            </w:pPr>
            <w:r w:rsidRPr="00700675">
              <w:rPr>
                <w:noProof/>
                <w:sz w:val="22"/>
                <w:szCs w:val="22"/>
              </w:rPr>
              <w:t>PB Knäckebröd AB</w:t>
            </w:r>
          </w:p>
        </w:tc>
        <w:tc>
          <w:tcPr>
            <w:tcW w:w="1645" w:type="dxa"/>
          </w:tcPr>
          <w:p w14:paraId="2F4FA7B5" w14:textId="77777777" w:rsidR="00717768" w:rsidRPr="00700675" w:rsidRDefault="00FE39C9">
            <w:pPr>
              <w:cnfStyle w:val="000000100000" w:firstRow="0" w:lastRow="0" w:firstColumn="0" w:lastColumn="0" w:oddVBand="0" w:evenVBand="0" w:oddHBand="1" w:evenHBand="0" w:firstRowFirstColumn="0" w:firstRowLastColumn="0" w:lastRowFirstColumn="0" w:lastRowLastColumn="0"/>
              <w:rPr>
                <w:sz w:val="22"/>
                <w:szCs w:val="22"/>
              </w:rPr>
            </w:pPr>
            <w:r w:rsidRPr="00700675">
              <w:rPr>
                <w:noProof/>
                <w:sz w:val="22"/>
                <w:szCs w:val="22"/>
              </w:rPr>
              <w:t>Lars Peterson</w:t>
            </w:r>
          </w:p>
        </w:tc>
        <w:tc>
          <w:tcPr>
            <w:tcW w:w="1678" w:type="dxa"/>
          </w:tcPr>
          <w:p w14:paraId="1DE19FA6" w14:textId="77777777" w:rsidR="00717768" w:rsidRPr="00700675" w:rsidRDefault="00FE39C9">
            <w:pPr>
              <w:cnfStyle w:val="000000100000" w:firstRow="0" w:lastRow="0" w:firstColumn="0" w:lastColumn="0" w:oddVBand="0" w:evenVBand="0" w:oddHBand="1" w:evenHBand="0" w:firstRowFirstColumn="0" w:firstRowLastColumn="0" w:lastRowFirstColumn="0" w:lastRowLastColumn="0"/>
              <w:rPr>
                <w:sz w:val="22"/>
                <w:szCs w:val="22"/>
              </w:rPr>
            </w:pPr>
            <w:r w:rsidRPr="00700675">
              <w:rPr>
                <w:noProof/>
                <w:sz w:val="22"/>
                <w:szCs w:val="22"/>
              </w:rPr>
              <w:t>Kaloadagatan 13</w:t>
            </w:r>
          </w:p>
        </w:tc>
        <w:tc>
          <w:tcPr>
            <w:tcW w:w="1438" w:type="dxa"/>
          </w:tcPr>
          <w:p w14:paraId="73B6756C" w14:textId="77777777" w:rsidR="00717768" w:rsidRPr="00700675" w:rsidRDefault="00FE39C9">
            <w:pPr>
              <w:cnfStyle w:val="000000100000" w:firstRow="0" w:lastRow="0" w:firstColumn="0" w:lastColumn="0" w:oddVBand="0" w:evenVBand="0" w:oddHBand="1" w:evenHBand="0" w:firstRowFirstColumn="0" w:firstRowLastColumn="0" w:lastRowFirstColumn="0" w:lastRowLastColumn="0"/>
              <w:rPr>
                <w:sz w:val="22"/>
                <w:szCs w:val="22"/>
              </w:rPr>
            </w:pPr>
            <w:r w:rsidRPr="00700675">
              <w:rPr>
                <w:noProof/>
                <w:sz w:val="22"/>
                <w:szCs w:val="22"/>
              </w:rPr>
              <w:t>Göteborg</w:t>
            </w:r>
          </w:p>
        </w:tc>
        <w:tc>
          <w:tcPr>
            <w:tcW w:w="1279" w:type="dxa"/>
          </w:tcPr>
          <w:p w14:paraId="39C3B36F" w14:textId="77777777" w:rsidR="00717768" w:rsidRPr="00700675" w:rsidRDefault="00FE39C9">
            <w:pPr>
              <w:cnfStyle w:val="000000100000" w:firstRow="0" w:lastRow="0" w:firstColumn="0" w:lastColumn="0" w:oddVBand="0" w:evenVBand="0" w:oddHBand="1" w:evenHBand="0" w:firstRowFirstColumn="0" w:firstRowLastColumn="0" w:lastRowFirstColumn="0" w:lastRowLastColumn="0"/>
              <w:rPr>
                <w:sz w:val="22"/>
                <w:szCs w:val="22"/>
              </w:rPr>
            </w:pPr>
            <w:r w:rsidRPr="00700675">
              <w:rPr>
                <w:noProof/>
                <w:sz w:val="22"/>
                <w:szCs w:val="22"/>
              </w:rPr>
              <w:t xml:space="preserve">Sweden </w:t>
            </w:r>
          </w:p>
        </w:tc>
      </w:tr>
      <w:tr w:rsidR="00717768" w:rsidRPr="00700675" w14:paraId="5F7ECFB2" w14:textId="77777777" w:rsidTr="00D853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0" w:type="dxa"/>
          </w:tcPr>
          <w:p w14:paraId="3850304F" w14:textId="77777777" w:rsidR="00717768" w:rsidRPr="00700675" w:rsidRDefault="00FE39C9">
            <w:pPr>
              <w:rPr>
                <w:sz w:val="22"/>
                <w:szCs w:val="22"/>
              </w:rPr>
            </w:pPr>
            <w:r w:rsidRPr="00700675">
              <w:rPr>
                <w:noProof/>
                <w:sz w:val="22"/>
                <w:szCs w:val="22"/>
              </w:rPr>
              <w:t>10</w:t>
            </w:r>
          </w:p>
        </w:tc>
        <w:tc>
          <w:tcPr>
            <w:tcW w:w="2956" w:type="dxa"/>
          </w:tcPr>
          <w:p w14:paraId="775A1FC9" w14:textId="77777777" w:rsidR="00717768" w:rsidRPr="00700675" w:rsidRDefault="00FE39C9">
            <w:pPr>
              <w:cnfStyle w:val="000000010000" w:firstRow="0" w:lastRow="0" w:firstColumn="0" w:lastColumn="0" w:oddVBand="0" w:evenVBand="0" w:oddHBand="0" w:evenHBand="1" w:firstRowFirstColumn="0" w:firstRowLastColumn="0" w:lastRowFirstColumn="0" w:lastRowLastColumn="0"/>
              <w:rPr>
                <w:sz w:val="22"/>
                <w:szCs w:val="22"/>
              </w:rPr>
            </w:pPr>
            <w:r w:rsidRPr="00700675">
              <w:rPr>
                <w:noProof/>
                <w:sz w:val="22"/>
                <w:szCs w:val="22"/>
              </w:rPr>
              <w:t>Refrescos Americanas LTDA</w:t>
            </w:r>
          </w:p>
        </w:tc>
        <w:tc>
          <w:tcPr>
            <w:tcW w:w="1645" w:type="dxa"/>
          </w:tcPr>
          <w:p w14:paraId="57826119" w14:textId="77777777" w:rsidR="00717768" w:rsidRPr="00700675" w:rsidRDefault="00FE39C9">
            <w:pPr>
              <w:cnfStyle w:val="000000010000" w:firstRow="0" w:lastRow="0" w:firstColumn="0" w:lastColumn="0" w:oddVBand="0" w:evenVBand="0" w:oddHBand="0" w:evenHBand="1" w:firstRowFirstColumn="0" w:firstRowLastColumn="0" w:lastRowFirstColumn="0" w:lastRowLastColumn="0"/>
              <w:rPr>
                <w:sz w:val="22"/>
                <w:szCs w:val="22"/>
              </w:rPr>
            </w:pPr>
            <w:r w:rsidRPr="00700675">
              <w:rPr>
                <w:noProof/>
                <w:sz w:val="22"/>
                <w:szCs w:val="22"/>
              </w:rPr>
              <w:t>Carlos Diaz</w:t>
            </w:r>
          </w:p>
        </w:tc>
        <w:tc>
          <w:tcPr>
            <w:tcW w:w="1678" w:type="dxa"/>
          </w:tcPr>
          <w:p w14:paraId="3FD3D852" w14:textId="77777777" w:rsidR="00717768" w:rsidRPr="00700675" w:rsidRDefault="00FE39C9">
            <w:pPr>
              <w:cnfStyle w:val="000000010000" w:firstRow="0" w:lastRow="0" w:firstColumn="0" w:lastColumn="0" w:oddVBand="0" w:evenVBand="0" w:oddHBand="0" w:evenHBand="1" w:firstRowFirstColumn="0" w:firstRowLastColumn="0" w:lastRowFirstColumn="0" w:lastRowLastColumn="0"/>
              <w:rPr>
                <w:sz w:val="22"/>
                <w:szCs w:val="22"/>
              </w:rPr>
            </w:pPr>
            <w:r w:rsidRPr="00700675">
              <w:rPr>
                <w:noProof/>
                <w:sz w:val="22"/>
                <w:szCs w:val="22"/>
              </w:rPr>
              <w:t>Av. das Americanas 12.890</w:t>
            </w:r>
          </w:p>
        </w:tc>
        <w:tc>
          <w:tcPr>
            <w:tcW w:w="1438" w:type="dxa"/>
          </w:tcPr>
          <w:p w14:paraId="3D1E8C45" w14:textId="77777777" w:rsidR="00717768" w:rsidRPr="00700675" w:rsidRDefault="00FE39C9">
            <w:pPr>
              <w:cnfStyle w:val="000000010000" w:firstRow="0" w:lastRow="0" w:firstColumn="0" w:lastColumn="0" w:oddVBand="0" w:evenVBand="0" w:oddHBand="0" w:evenHBand="1" w:firstRowFirstColumn="0" w:firstRowLastColumn="0" w:lastRowFirstColumn="0" w:lastRowLastColumn="0"/>
              <w:rPr>
                <w:sz w:val="22"/>
                <w:szCs w:val="22"/>
              </w:rPr>
            </w:pPr>
            <w:r w:rsidRPr="00700675">
              <w:rPr>
                <w:noProof/>
                <w:sz w:val="22"/>
                <w:szCs w:val="22"/>
              </w:rPr>
              <w:t>São Paulo</w:t>
            </w:r>
          </w:p>
        </w:tc>
        <w:tc>
          <w:tcPr>
            <w:tcW w:w="1279" w:type="dxa"/>
          </w:tcPr>
          <w:p w14:paraId="57F7FBAC" w14:textId="77777777" w:rsidR="00717768" w:rsidRPr="00700675" w:rsidRDefault="00FE39C9">
            <w:pPr>
              <w:cnfStyle w:val="000000010000" w:firstRow="0" w:lastRow="0" w:firstColumn="0" w:lastColumn="0" w:oddVBand="0" w:evenVBand="0" w:oddHBand="0" w:evenHBand="1" w:firstRowFirstColumn="0" w:firstRowLastColumn="0" w:lastRowFirstColumn="0" w:lastRowLastColumn="0"/>
              <w:rPr>
                <w:sz w:val="22"/>
                <w:szCs w:val="22"/>
              </w:rPr>
            </w:pPr>
            <w:r w:rsidRPr="00700675">
              <w:rPr>
                <w:noProof/>
                <w:sz w:val="22"/>
                <w:szCs w:val="22"/>
              </w:rPr>
              <w:t>Brazil</w:t>
            </w:r>
          </w:p>
        </w:tc>
      </w:tr>
      <w:tr w:rsidR="00717768" w:rsidRPr="00700675" w14:paraId="3D202CD5" w14:textId="77777777" w:rsidTr="00D853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0" w:type="dxa"/>
          </w:tcPr>
          <w:p w14:paraId="1EF2D42E" w14:textId="77777777" w:rsidR="00717768" w:rsidRPr="00700675" w:rsidRDefault="00FE39C9">
            <w:pPr>
              <w:rPr>
                <w:sz w:val="22"/>
                <w:szCs w:val="22"/>
              </w:rPr>
            </w:pPr>
            <w:r w:rsidRPr="00700675">
              <w:rPr>
                <w:noProof/>
                <w:sz w:val="22"/>
                <w:szCs w:val="22"/>
              </w:rPr>
              <w:t>11</w:t>
            </w:r>
          </w:p>
        </w:tc>
        <w:tc>
          <w:tcPr>
            <w:tcW w:w="2956" w:type="dxa"/>
          </w:tcPr>
          <w:p w14:paraId="64C2AD7E" w14:textId="77777777" w:rsidR="00717768" w:rsidRPr="00E24059" w:rsidRDefault="00FE39C9">
            <w:pPr>
              <w:cnfStyle w:val="000000100000" w:firstRow="0" w:lastRow="0" w:firstColumn="0" w:lastColumn="0" w:oddVBand="0" w:evenVBand="0" w:oddHBand="1" w:evenHBand="0" w:firstRowFirstColumn="0" w:firstRowLastColumn="0" w:lastRowFirstColumn="0" w:lastRowLastColumn="0"/>
              <w:rPr>
                <w:sz w:val="22"/>
                <w:szCs w:val="22"/>
                <w:lang w:val="de-AT"/>
              </w:rPr>
            </w:pPr>
            <w:r w:rsidRPr="00E24059">
              <w:rPr>
                <w:noProof/>
                <w:sz w:val="22"/>
                <w:szCs w:val="22"/>
                <w:lang w:val="de-AT"/>
              </w:rPr>
              <w:t>Heli Süßwaren GmbH &amp; Co. KG</w:t>
            </w:r>
          </w:p>
        </w:tc>
        <w:tc>
          <w:tcPr>
            <w:tcW w:w="1645" w:type="dxa"/>
          </w:tcPr>
          <w:p w14:paraId="1B86B13D" w14:textId="77777777" w:rsidR="00717768" w:rsidRPr="00700675" w:rsidRDefault="00FE39C9">
            <w:pPr>
              <w:cnfStyle w:val="000000100000" w:firstRow="0" w:lastRow="0" w:firstColumn="0" w:lastColumn="0" w:oddVBand="0" w:evenVBand="0" w:oddHBand="1" w:evenHBand="0" w:firstRowFirstColumn="0" w:firstRowLastColumn="0" w:lastRowFirstColumn="0" w:lastRowLastColumn="0"/>
              <w:rPr>
                <w:sz w:val="22"/>
                <w:szCs w:val="22"/>
              </w:rPr>
            </w:pPr>
            <w:r w:rsidRPr="00700675">
              <w:rPr>
                <w:noProof/>
                <w:sz w:val="22"/>
                <w:szCs w:val="22"/>
              </w:rPr>
              <w:t>Petra Winkler</w:t>
            </w:r>
          </w:p>
        </w:tc>
        <w:tc>
          <w:tcPr>
            <w:tcW w:w="1678" w:type="dxa"/>
          </w:tcPr>
          <w:p w14:paraId="194A2B4F" w14:textId="77777777" w:rsidR="00717768" w:rsidRPr="00700675" w:rsidRDefault="00FE39C9">
            <w:pPr>
              <w:cnfStyle w:val="000000100000" w:firstRow="0" w:lastRow="0" w:firstColumn="0" w:lastColumn="0" w:oddVBand="0" w:evenVBand="0" w:oddHBand="1" w:evenHBand="0" w:firstRowFirstColumn="0" w:firstRowLastColumn="0" w:lastRowFirstColumn="0" w:lastRowLastColumn="0"/>
              <w:rPr>
                <w:sz w:val="22"/>
                <w:szCs w:val="22"/>
              </w:rPr>
            </w:pPr>
            <w:r w:rsidRPr="00700675">
              <w:rPr>
                <w:noProof/>
                <w:sz w:val="22"/>
                <w:szCs w:val="22"/>
              </w:rPr>
              <w:t>Tiergartenstraße 5</w:t>
            </w:r>
          </w:p>
        </w:tc>
        <w:tc>
          <w:tcPr>
            <w:tcW w:w="1438" w:type="dxa"/>
          </w:tcPr>
          <w:p w14:paraId="4D6C2760" w14:textId="77777777" w:rsidR="00717768" w:rsidRPr="00700675" w:rsidRDefault="00FE39C9">
            <w:pPr>
              <w:cnfStyle w:val="000000100000" w:firstRow="0" w:lastRow="0" w:firstColumn="0" w:lastColumn="0" w:oddVBand="0" w:evenVBand="0" w:oddHBand="1" w:evenHBand="0" w:firstRowFirstColumn="0" w:firstRowLastColumn="0" w:lastRowFirstColumn="0" w:lastRowLastColumn="0"/>
              <w:rPr>
                <w:sz w:val="22"/>
                <w:szCs w:val="22"/>
              </w:rPr>
            </w:pPr>
            <w:r w:rsidRPr="00700675">
              <w:rPr>
                <w:noProof/>
                <w:sz w:val="22"/>
                <w:szCs w:val="22"/>
              </w:rPr>
              <w:t>Berlin</w:t>
            </w:r>
          </w:p>
        </w:tc>
        <w:tc>
          <w:tcPr>
            <w:tcW w:w="1279" w:type="dxa"/>
          </w:tcPr>
          <w:p w14:paraId="492F7820" w14:textId="77777777" w:rsidR="00717768" w:rsidRPr="00700675" w:rsidRDefault="00FE39C9">
            <w:pPr>
              <w:cnfStyle w:val="000000100000" w:firstRow="0" w:lastRow="0" w:firstColumn="0" w:lastColumn="0" w:oddVBand="0" w:evenVBand="0" w:oddHBand="1" w:evenHBand="0" w:firstRowFirstColumn="0" w:firstRowLastColumn="0" w:lastRowFirstColumn="0" w:lastRowLastColumn="0"/>
              <w:rPr>
                <w:sz w:val="22"/>
                <w:szCs w:val="22"/>
              </w:rPr>
            </w:pPr>
            <w:r w:rsidRPr="00700675">
              <w:rPr>
                <w:noProof/>
                <w:sz w:val="22"/>
                <w:szCs w:val="22"/>
              </w:rPr>
              <w:t>Germany</w:t>
            </w:r>
          </w:p>
        </w:tc>
      </w:tr>
      <w:tr w:rsidR="00717768" w:rsidRPr="00700675" w14:paraId="0374FC3E" w14:textId="77777777" w:rsidTr="00D853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0" w:type="dxa"/>
          </w:tcPr>
          <w:p w14:paraId="1664AC9E" w14:textId="77777777" w:rsidR="00717768" w:rsidRPr="00700675" w:rsidRDefault="00FE39C9">
            <w:pPr>
              <w:rPr>
                <w:sz w:val="22"/>
                <w:szCs w:val="22"/>
              </w:rPr>
            </w:pPr>
            <w:r w:rsidRPr="00700675">
              <w:rPr>
                <w:noProof/>
                <w:sz w:val="22"/>
                <w:szCs w:val="22"/>
              </w:rPr>
              <w:t>12</w:t>
            </w:r>
          </w:p>
        </w:tc>
        <w:tc>
          <w:tcPr>
            <w:tcW w:w="2956" w:type="dxa"/>
          </w:tcPr>
          <w:p w14:paraId="2F3ED695" w14:textId="77777777" w:rsidR="00717768" w:rsidRPr="00700675" w:rsidRDefault="00FE39C9">
            <w:pPr>
              <w:cnfStyle w:val="000000010000" w:firstRow="0" w:lastRow="0" w:firstColumn="0" w:lastColumn="0" w:oddVBand="0" w:evenVBand="0" w:oddHBand="0" w:evenHBand="1" w:firstRowFirstColumn="0" w:firstRowLastColumn="0" w:lastRowFirstColumn="0" w:lastRowLastColumn="0"/>
              <w:rPr>
                <w:sz w:val="22"/>
                <w:szCs w:val="22"/>
              </w:rPr>
            </w:pPr>
            <w:r w:rsidRPr="00700675">
              <w:rPr>
                <w:noProof/>
                <w:sz w:val="22"/>
                <w:szCs w:val="22"/>
              </w:rPr>
              <w:t>Plutzer Lebensmittelgroßmärkte AG</w:t>
            </w:r>
          </w:p>
        </w:tc>
        <w:tc>
          <w:tcPr>
            <w:tcW w:w="1645" w:type="dxa"/>
          </w:tcPr>
          <w:p w14:paraId="18BAD9EA" w14:textId="77777777" w:rsidR="00717768" w:rsidRPr="00700675" w:rsidRDefault="00FE39C9">
            <w:pPr>
              <w:cnfStyle w:val="000000010000" w:firstRow="0" w:lastRow="0" w:firstColumn="0" w:lastColumn="0" w:oddVBand="0" w:evenVBand="0" w:oddHBand="0" w:evenHBand="1" w:firstRowFirstColumn="0" w:firstRowLastColumn="0" w:lastRowFirstColumn="0" w:lastRowLastColumn="0"/>
              <w:rPr>
                <w:sz w:val="22"/>
                <w:szCs w:val="22"/>
              </w:rPr>
            </w:pPr>
            <w:r w:rsidRPr="00700675">
              <w:rPr>
                <w:noProof/>
                <w:sz w:val="22"/>
                <w:szCs w:val="22"/>
              </w:rPr>
              <w:t>Martin Bein</w:t>
            </w:r>
          </w:p>
        </w:tc>
        <w:tc>
          <w:tcPr>
            <w:tcW w:w="1678" w:type="dxa"/>
          </w:tcPr>
          <w:p w14:paraId="534699EF" w14:textId="77777777" w:rsidR="00717768" w:rsidRPr="00700675" w:rsidRDefault="00FE39C9">
            <w:pPr>
              <w:cnfStyle w:val="000000010000" w:firstRow="0" w:lastRow="0" w:firstColumn="0" w:lastColumn="0" w:oddVBand="0" w:evenVBand="0" w:oddHBand="0" w:evenHBand="1" w:firstRowFirstColumn="0" w:firstRowLastColumn="0" w:lastRowFirstColumn="0" w:lastRowLastColumn="0"/>
              <w:rPr>
                <w:sz w:val="22"/>
                <w:szCs w:val="22"/>
              </w:rPr>
            </w:pPr>
            <w:r w:rsidRPr="00700675">
              <w:rPr>
                <w:noProof/>
                <w:sz w:val="22"/>
                <w:szCs w:val="22"/>
              </w:rPr>
              <w:t>Bogenallee 51</w:t>
            </w:r>
          </w:p>
        </w:tc>
        <w:tc>
          <w:tcPr>
            <w:tcW w:w="1438" w:type="dxa"/>
          </w:tcPr>
          <w:p w14:paraId="568C3AF1" w14:textId="77777777" w:rsidR="00717768" w:rsidRPr="00700675" w:rsidRDefault="00FE39C9">
            <w:pPr>
              <w:cnfStyle w:val="000000010000" w:firstRow="0" w:lastRow="0" w:firstColumn="0" w:lastColumn="0" w:oddVBand="0" w:evenVBand="0" w:oddHBand="0" w:evenHBand="1" w:firstRowFirstColumn="0" w:firstRowLastColumn="0" w:lastRowFirstColumn="0" w:lastRowLastColumn="0"/>
              <w:rPr>
                <w:sz w:val="22"/>
                <w:szCs w:val="22"/>
              </w:rPr>
            </w:pPr>
            <w:r w:rsidRPr="00700675">
              <w:rPr>
                <w:noProof/>
                <w:sz w:val="22"/>
                <w:szCs w:val="22"/>
              </w:rPr>
              <w:t>Frankfurt</w:t>
            </w:r>
          </w:p>
        </w:tc>
        <w:tc>
          <w:tcPr>
            <w:tcW w:w="1279" w:type="dxa"/>
          </w:tcPr>
          <w:p w14:paraId="5CBE1693" w14:textId="77777777" w:rsidR="00717768" w:rsidRPr="00700675" w:rsidRDefault="00FE39C9">
            <w:pPr>
              <w:cnfStyle w:val="000000010000" w:firstRow="0" w:lastRow="0" w:firstColumn="0" w:lastColumn="0" w:oddVBand="0" w:evenVBand="0" w:oddHBand="0" w:evenHBand="1" w:firstRowFirstColumn="0" w:firstRowLastColumn="0" w:lastRowFirstColumn="0" w:lastRowLastColumn="0"/>
              <w:rPr>
                <w:sz w:val="22"/>
                <w:szCs w:val="22"/>
              </w:rPr>
            </w:pPr>
            <w:r w:rsidRPr="00700675">
              <w:rPr>
                <w:noProof/>
                <w:sz w:val="22"/>
                <w:szCs w:val="22"/>
              </w:rPr>
              <w:t>Germany</w:t>
            </w:r>
          </w:p>
        </w:tc>
      </w:tr>
      <w:tr w:rsidR="00717768" w:rsidRPr="00700675" w14:paraId="391D08BC" w14:textId="77777777" w:rsidTr="00D853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0" w:type="dxa"/>
          </w:tcPr>
          <w:p w14:paraId="39FD8D26" w14:textId="77777777" w:rsidR="00717768" w:rsidRPr="00700675" w:rsidRDefault="00FE39C9">
            <w:pPr>
              <w:rPr>
                <w:sz w:val="22"/>
                <w:szCs w:val="22"/>
              </w:rPr>
            </w:pPr>
            <w:r w:rsidRPr="00700675">
              <w:rPr>
                <w:noProof/>
                <w:sz w:val="22"/>
                <w:szCs w:val="22"/>
              </w:rPr>
              <w:t>13</w:t>
            </w:r>
          </w:p>
        </w:tc>
        <w:tc>
          <w:tcPr>
            <w:tcW w:w="2956" w:type="dxa"/>
          </w:tcPr>
          <w:p w14:paraId="4F1CAE3D" w14:textId="77777777" w:rsidR="00717768" w:rsidRPr="00D66DB2" w:rsidRDefault="00FE39C9">
            <w:pPr>
              <w:cnfStyle w:val="000000100000" w:firstRow="0" w:lastRow="0" w:firstColumn="0" w:lastColumn="0" w:oddVBand="0" w:evenVBand="0" w:oddHBand="1" w:evenHBand="0" w:firstRowFirstColumn="0" w:firstRowLastColumn="0" w:lastRowFirstColumn="0" w:lastRowLastColumn="0"/>
              <w:rPr>
                <w:sz w:val="22"/>
                <w:szCs w:val="22"/>
                <w:lang w:val="de-DE"/>
              </w:rPr>
            </w:pPr>
            <w:r w:rsidRPr="00D66DB2">
              <w:rPr>
                <w:noProof/>
                <w:sz w:val="22"/>
                <w:szCs w:val="22"/>
                <w:lang w:val="de-DE"/>
              </w:rPr>
              <w:t>Nord-Ost-Fisch Handelsgesellschaft mbH</w:t>
            </w:r>
          </w:p>
        </w:tc>
        <w:tc>
          <w:tcPr>
            <w:tcW w:w="1645" w:type="dxa"/>
          </w:tcPr>
          <w:p w14:paraId="1A554649" w14:textId="77777777" w:rsidR="00717768" w:rsidRPr="00700675" w:rsidRDefault="00FE39C9">
            <w:pPr>
              <w:cnfStyle w:val="000000100000" w:firstRow="0" w:lastRow="0" w:firstColumn="0" w:lastColumn="0" w:oddVBand="0" w:evenVBand="0" w:oddHBand="1" w:evenHBand="0" w:firstRowFirstColumn="0" w:firstRowLastColumn="0" w:lastRowFirstColumn="0" w:lastRowLastColumn="0"/>
              <w:rPr>
                <w:sz w:val="22"/>
                <w:szCs w:val="22"/>
              </w:rPr>
            </w:pPr>
            <w:r w:rsidRPr="00700675">
              <w:rPr>
                <w:noProof/>
                <w:sz w:val="22"/>
                <w:szCs w:val="22"/>
              </w:rPr>
              <w:t>Sven Petersen</w:t>
            </w:r>
          </w:p>
        </w:tc>
        <w:tc>
          <w:tcPr>
            <w:tcW w:w="1678" w:type="dxa"/>
          </w:tcPr>
          <w:p w14:paraId="5476161E" w14:textId="77777777" w:rsidR="00717768" w:rsidRPr="00700675" w:rsidRDefault="00FE39C9">
            <w:pPr>
              <w:cnfStyle w:val="000000100000" w:firstRow="0" w:lastRow="0" w:firstColumn="0" w:lastColumn="0" w:oddVBand="0" w:evenVBand="0" w:oddHBand="1" w:evenHBand="0" w:firstRowFirstColumn="0" w:firstRowLastColumn="0" w:lastRowFirstColumn="0" w:lastRowLastColumn="0"/>
              <w:rPr>
                <w:sz w:val="22"/>
                <w:szCs w:val="22"/>
              </w:rPr>
            </w:pPr>
            <w:r w:rsidRPr="00700675">
              <w:rPr>
                <w:noProof/>
                <w:sz w:val="22"/>
                <w:szCs w:val="22"/>
              </w:rPr>
              <w:t>Frahmredder 112a</w:t>
            </w:r>
          </w:p>
        </w:tc>
        <w:tc>
          <w:tcPr>
            <w:tcW w:w="1438" w:type="dxa"/>
          </w:tcPr>
          <w:p w14:paraId="513B4E32" w14:textId="77777777" w:rsidR="00717768" w:rsidRPr="00700675" w:rsidRDefault="00FE39C9">
            <w:pPr>
              <w:cnfStyle w:val="000000100000" w:firstRow="0" w:lastRow="0" w:firstColumn="0" w:lastColumn="0" w:oddVBand="0" w:evenVBand="0" w:oddHBand="1" w:evenHBand="0" w:firstRowFirstColumn="0" w:firstRowLastColumn="0" w:lastRowFirstColumn="0" w:lastRowLastColumn="0"/>
              <w:rPr>
                <w:sz w:val="22"/>
                <w:szCs w:val="22"/>
              </w:rPr>
            </w:pPr>
            <w:r w:rsidRPr="00700675">
              <w:rPr>
                <w:noProof/>
                <w:sz w:val="22"/>
                <w:szCs w:val="22"/>
              </w:rPr>
              <w:t>Cuxhaven</w:t>
            </w:r>
          </w:p>
        </w:tc>
        <w:tc>
          <w:tcPr>
            <w:tcW w:w="1279" w:type="dxa"/>
          </w:tcPr>
          <w:p w14:paraId="6B33B113" w14:textId="77777777" w:rsidR="00717768" w:rsidRPr="00700675" w:rsidRDefault="00FE39C9">
            <w:pPr>
              <w:cnfStyle w:val="000000100000" w:firstRow="0" w:lastRow="0" w:firstColumn="0" w:lastColumn="0" w:oddVBand="0" w:evenVBand="0" w:oddHBand="1" w:evenHBand="0" w:firstRowFirstColumn="0" w:firstRowLastColumn="0" w:lastRowFirstColumn="0" w:lastRowLastColumn="0"/>
              <w:rPr>
                <w:sz w:val="22"/>
                <w:szCs w:val="22"/>
              </w:rPr>
            </w:pPr>
            <w:r w:rsidRPr="00700675">
              <w:rPr>
                <w:noProof/>
                <w:sz w:val="22"/>
                <w:szCs w:val="22"/>
              </w:rPr>
              <w:t>Germany</w:t>
            </w:r>
          </w:p>
        </w:tc>
      </w:tr>
      <w:tr w:rsidR="00717768" w:rsidRPr="00700675" w14:paraId="73AA98EA" w14:textId="77777777" w:rsidTr="00D853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0" w:type="dxa"/>
          </w:tcPr>
          <w:p w14:paraId="29E4DE41" w14:textId="77777777" w:rsidR="00717768" w:rsidRPr="00700675" w:rsidRDefault="00FE39C9">
            <w:pPr>
              <w:rPr>
                <w:sz w:val="22"/>
                <w:szCs w:val="22"/>
              </w:rPr>
            </w:pPr>
            <w:r w:rsidRPr="00700675">
              <w:rPr>
                <w:noProof/>
                <w:sz w:val="22"/>
                <w:szCs w:val="22"/>
              </w:rPr>
              <w:t>14</w:t>
            </w:r>
          </w:p>
        </w:tc>
        <w:tc>
          <w:tcPr>
            <w:tcW w:w="2956" w:type="dxa"/>
          </w:tcPr>
          <w:p w14:paraId="4C2F21CE" w14:textId="77777777" w:rsidR="00717768" w:rsidRPr="00700675" w:rsidRDefault="00FE39C9">
            <w:pPr>
              <w:cnfStyle w:val="000000010000" w:firstRow="0" w:lastRow="0" w:firstColumn="0" w:lastColumn="0" w:oddVBand="0" w:evenVBand="0" w:oddHBand="0" w:evenHBand="1" w:firstRowFirstColumn="0" w:firstRowLastColumn="0" w:lastRowFirstColumn="0" w:lastRowLastColumn="0"/>
              <w:rPr>
                <w:sz w:val="22"/>
                <w:szCs w:val="22"/>
                <w:lang w:val="sv-SE"/>
              </w:rPr>
            </w:pPr>
            <w:r w:rsidRPr="00700675">
              <w:rPr>
                <w:noProof/>
                <w:sz w:val="22"/>
                <w:szCs w:val="22"/>
                <w:lang w:val="sv-SE"/>
              </w:rPr>
              <w:t>Formaggi Fortini s.r.l.</w:t>
            </w:r>
          </w:p>
        </w:tc>
        <w:tc>
          <w:tcPr>
            <w:tcW w:w="1645" w:type="dxa"/>
          </w:tcPr>
          <w:p w14:paraId="4730AC89" w14:textId="77777777" w:rsidR="00717768" w:rsidRPr="00700675" w:rsidRDefault="00FE39C9">
            <w:pPr>
              <w:cnfStyle w:val="000000010000" w:firstRow="0" w:lastRow="0" w:firstColumn="0" w:lastColumn="0" w:oddVBand="0" w:evenVBand="0" w:oddHBand="0" w:evenHBand="1" w:firstRowFirstColumn="0" w:firstRowLastColumn="0" w:lastRowFirstColumn="0" w:lastRowLastColumn="0"/>
              <w:rPr>
                <w:sz w:val="22"/>
                <w:szCs w:val="22"/>
              </w:rPr>
            </w:pPr>
            <w:r w:rsidRPr="00700675">
              <w:rPr>
                <w:noProof/>
                <w:sz w:val="22"/>
                <w:szCs w:val="22"/>
              </w:rPr>
              <w:t>Elio Rossi</w:t>
            </w:r>
          </w:p>
        </w:tc>
        <w:tc>
          <w:tcPr>
            <w:tcW w:w="1678" w:type="dxa"/>
          </w:tcPr>
          <w:p w14:paraId="3157CF4C" w14:textId="77777777" w:rsidR="00717768" w:rsidRPr="00700675" w:rsidRDefault="00FE39C9">
            <w:pPr>
              <w:cnfStyle w:val="000000010000" w:firstRow="0" w:lastRow="0" w:firstColumn="0" w:lastColumn="0" w:oddVBand="0" w:evenVBand="0" w:oddHBand="0" w:evenHBand="1" w:firstRowFirstColumn="0" w:firstRowLastColumn="0" w:lastRowFirstColumn="0" w:lastRowLastColumn="0"/>
              <w:rPr>
                <w:sz w:val="22"/>
                <w:szCs w:val="22"/>
              </w:rPr>
            </w:pPr>
            <w:r w:rsidRPr="00700675">
              <w:rPr>
                <w:noProof/>
                <w:sz w:val="22"/>
                <w:szCs w:val="22"/>
              </w:rPr>
              <w:t>Viale Dante, 75</w:t>
            </w:r>
          </w:p>
        </w:tc>
        <w:tc>
          <w:tcPr>
            <w:tcW w:w="1438" w:type="dxa"/>
          </w:tcPr>
          <w:p w14:paraId="10B8740C" w14:textId="77777777" w:rsidR="00717768" w:rsidRPr="00700675" w:rsidRDefault="00FE39C9">
            <w:pPr>
              <w:cnfStyle w:val="000000010000" w:firstRow="0" w:lastRow="0" w:firstColumn="0" w:lastColumn="0" w:oddVBand="0" w:evenVBand="0" w:oddHBand="0" w:evenHBand="1" w:firstRowFirstColumn="0" w:firstRowLastColumn="0" w:lastRowFirstColumn="0" w:lastRowLastColumn="0"/>
              <w:rPr>
                <w:sz w:val="22"/>
                <w:szCs w:val="22"/>
              </w:rPr>
            </w:pPr>
            <w:r w:rsidRPr="00700675">
              <w:rPr>
                <w:noProof/>
                <w:sz w:val="22"/>
                <w:szCs w:val="22"/>
              </w:rPr>
              <w:t>Ravenna</w:t>
            </w:r>
          </w:p>
        </w:tc>
        <w:tc>
          <w:tcPr>
            <w:tcW w:w="1279" w:type="dxa"/>
          </w:tcPr>
          <w:p w14:paraId="0F48B73F" w14:textId="77777777" w:rsidR="00717768" w:rsidRPr="00700675" w:rsidRDefault="00FE39C9">
            <w:pPr>
              <w:cnfStyle w:val="000000010000" w:firstRow="0" w:lastRow="0" w:firstColumn="0" w:lastColumn="0" w:oddVBand="0" w:evenVBand="0" w:oddHBand="0" w:evenHBand="1" w:firstRowFirstColumn="0" w:firstRowLastColumn="0" w:lastRowFirstColumn="0" w:lastRowLastColumn="0"/>
              <w:rPr>
                <w:sz w:val="22"/>
                <w:szCs w:val="22"/>
              </w:rPr>
            </w:pPr>
            <w:r w:rsidRPr="00700675">
              <w:rPr>
                <w:noProof/>
                <w:sz w:val="22"/>
                <w:szCs w:val="22"/>
              </w:rPr>
              <w:t>Italy</w:t>
            </w:r>
          </w:p>
        </w:tc>
      </w:tr>
      <w:tr w:rsidR="00717768" w:rsidRPr="00700675" w14:paraId="3D8686CC" w14:textId="77777777" w:rsidTr="00D853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0" w:type="dxa"/>
          </w:tcPr>
          <w:p w14:paraId="72B94F94" w14:textId="77777777" w:rsidR="00717768" w:rsidRPr="00700675" w:rsidRDefault="00FE39C9">
            <w:pPr>
              <w:rPr>
                <w:sz w:val="22"/>
                <w:szCs w:val="22"/>
              </w:rPr>
            </w:pPr>
            <w:r w:rsidRPr="00700675">
              <w:rPr>
                <w:noProof/>
                <w:sz w:val="22"/>
                <w:szCs w:val="22"/>
              </w:rPr>
              <w:t>15</w:t>
            </w:r>
          </w:p>
        </w:tc>
        <w:tc>
          <w:tcPr>
            <w:tcW w:w="2956" w:type="dxa"/>
          </w:tcPr>
          <w:p w14:paraId="4A2EC34C" w14:textId="77777777" w:rsidR="00717768" w:rsidRPr="00700675" w:rsidRDefault="00FE39C9">
            <w:pPr>
              <w:cnfStyle w:val="000000100000" w:firstRow="0" w:lastRow="0" w:firstColumn="0" w:lastColumn="0" w:oddVBand="0" w:evenVBand="0" w:oddHBand="1" w:evenHBand="0" w:firstRowFirstColumn="0" w:firstRowLastColumn="0" w:lastRowFirstColumn="0" w:lastRowLastColumn="0"/>
              <w:rPr>
                <w:sz w:val="22"/>
                <w:szCs w:val="22"/>
              </w:rPr>
            </w:pPr>
            <w:r w:rsidRPr="00700675">
              <w:rPr>
                <w:noProof/>
                <w:sz w:val="22"/>
                <w:szCs w:val="22"/>
              </w:rPr>
              <w:t>Norske Meierier</w:t>
            </w:r>
          </w:p>
        </w:tc>
        <w:tc>
          <w:tcPr>
            <w:tcW w:w="1645" w:type="dxa"/>
          </w:tcPr>
          <w:p w14:paraId="7F070F0D" w14:textId="77777777" w:rsidR="00717768" w:rsidRPr="00700675" w:rsidRDefault="00FE39C9">
            <w:pPr>
              <w:cnfStyle w:val="000000100000" w:firstRow="0" w:lastRow="0" w:firstColumn="0" w:lastColumn="0" w:oddVBand="0" w:evenVBand="0" w:oddHBand="1" w:evenHBand="0" w:firstRowFirstColumn="0" w:firstRowLastColumn="0" w:lastRowFirstColumn="0" w:lastRowLastColumn="0"/>
              <w:rPr>
                <w:sz w:val="22"/>
                <w:szCs w:val="22"/>
              </w:rPr>
            </w:pPr>
            <w:r w:rsidRPr="00700675">
              <w:rPr>
                <w:noProof/>
                <w:sz w:val="22"/>
                <w:szCs w:val="22"/>
              </w:rPr>
              <w:t>Beate Vileid</w:t>
            </w:r>
          </w:p>
        </w:tc>
        <w:tc>
          <w:tcPr>
            <w:tcW w:w="1678" w:type="dxa"/>
          </w:tcPr>
          <w:p w14:paraId="4CD95AC3" w14:textId="77777777" w:rsidR="00717768" w:rsidRPr="00700675" w:rsidRDefault="00FE39C9">
            <w:pPr>
              <w:cnfStyle w:val="000000100000" w:firstRow="0" w:lastRow="0" w:firstColumn="0" w:lastColumn="0" w:oddVBand="0" w:evenVBand="0" w:oddHBand="1" w:evenHBand="0" w:firstRowFirstColumn="0" w:firstRowLastColumn="0" w:lastRowFirstColumn="0" w:lastRowLastColumn="0"/>
              <w:rPr>
                <w:sz w:val="22"/>
                <w:szCs w:val="22"/>
              </w:rPr>
            </w:pPr>
            <w:r w:rsidRPr="00700675">
              <w:rPr>
                <w:noProof/>
                <w:sz w:val="22"/>
                <w:szCs w:val="22"/>
              </w:rPr>
              <w:t>Hatlevegen 5</w:t>
            </w:r>
          </w:p>
        </w:tc>
        <w:tc>
          <w:tcPr>
            <w:tcW w:w="1438" w:type="dxa"/>
          </w:tcPr>
          <w:p w14:paraId="497BBA30" w14:textId="77777777" w:rsidR="00717768" w:rsidRPr="00700675" w:rsidRDefault="00FE39C9">
            <w:pPr>
              <w:cnfStyle w:val="000000100000" w:firstRow="0" w:lastRow="0" w:firstColumn="0" w:lastColumn="0" w:oddVBand="0" w:evenVBand="0" w:oddHBand="1" w:evenHBand="0" w:firstRowFirstColumn="0" w:firstRowLastColumn="0" w:lastRowFirstColumn="0" w:lastRowLastColumn="0"/>
              <w:rPr>
                <w:sz w:val="22"/>
                <w:szCs w:val="22"/>
              </w:rPr>
            </w:pPr>
            <w:r w:rsidRPr="00700675">
              <w:rPr>
                <w:noProof/>
                <w:sz w:val="22"/>
                <w:szCs w:val="22"/>
              </w:rPr>
              <w:t>Sandvika</w:t>
            </w:r>
          </w:p>
        </w:tc>
        <w:tc>
          <w:tcPr>
            <w:tcW w:w="1279" w:type="dxa"/>
          </w:tcPr>
          <w:p w14:paraId="2AA2AAFD" w14:textId="77777777" w:rsidR="00717768" w:rsidRPr="00700675" w:rsidRDefault="00FE39C9">
            <w:pPr>
              <w:cnfStyle w:val="000000100000" w:firstRow="0" w:lastRow="0" w:firstColumn="0" w:lastColumn="0" w:oddVBand="0" w:evenVBand="0" w:oddHBand="1" w:evenHBand="0" w:firstRowFirstColumn="0" w:firstRowLastColumn="0" w:lastRowFirstColumn="0" w:lastRowLastColumn="0"/>
              <w:rPr>
                <w:sz w:val="22"/>
                <w:szCs w:val="22"/>
              </w:rPr>
            </w:pPr>
            <w:r w:rsidRPr="00700675">
              <w:rPr>
                <w:noProof/>
                <w:sz w:val="22"/>
                <w:szCs w:val="22"/>
              </w:rPr>
              <w:t>Norway</w:t>
            </w:r>
          </w:p>
        </w:tc>
      </w:tr>
      <w:tr w:rsidR="00717768" w:rsidRPr="00700675" w14:paraId="2ABE9252" w14:textId="77777777" w:rsidTr="00D853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0" w:type="dxa"/>
          </w:tcPr>
          <w:p w14:paraId="6CEE269C" w14:textId="77777777" w:rsidR="00717768" w:rsidRPr="00700675" w:rsidRDefault="00FE39C9">
            <w:pPr>
              <w:rPr>
                <w:sz w:val="22"/>
                <w:szCs w:val="22"/>
              </w:rPr>
            </w:pPr>
            <w:r w:rsidRPr="00700675">
              <w:rPr>
                <w:noProof/>
                <w:sz w:val="22"/>
                <w:szCs w:val="22"/>
              </w:rPr>
              <w:t>16</w:t>
            </w:r>
          </w:p>
        </w:tc>
        <w:tc>
          <w:tcPr>
            <w:tcW w:w="2956" w:type="dxa"/>
          </w:tcPr>
          <w:p w14:paraId="074C1B19" w14:textId="77777777" w:rsidR="00717768" w:rsidRPr="00700675" w:rsidRDefault="00FE39C9">
            <w:pPr>
              <w:cnfStyle w:val="000000010000" w:firstRow="0" w:lastRow="0" w:firstColumn="0" w:lastColumn="0" w:oddVBand="0" w:evenVBand="0" w:oddHBand="0" w:evenHBand="1" w:firstRowFirstColumn="0" w:firstRowLastColumn="0" w:lastRowFirstColumn="0" w:lastRowLastColumn="0"/>
              <w:rPr>
                <w:sz w:val="22"/>
                <w:szCs w:val="22"/>
              </w:rPr>
            </w:pPr>
            <w:r w:rsidRPr="00700675">
              <w:rPr>
                <w:noProof/>
                <w:sz w:val="22"/>
                <w:szCs w:val="22"/>
              </w:rPr>
              <w:t>Bigfoot Breweries</w:t>
            </w:r>
          </w:p>
        </w:tc>
        <w:tc>
          <w:tcPr>
            <w:tcW w:w="1645" w:type="dxa"/>
          </w:tcPr>
          <w:p w14:paraId="0DB83B44" w14:textId="77777777" w:rsidR="00717768" w:rsidRPr="00700675" w:rsidRDefault="00FE39C9">
            <w:pPr>
              <w:cnfStyle w:val="000000010000" w:firstRow="0" w:lastRow="0" w:firstColumn="0" w:lastColumn="0" w:oddVBand="0" w:evenVBand="0" w:oddHBand="0" w:evenHBand="1" w:firstRowFirstColumn="0" w:firstRowLastColumn="0" w:lastRowFirstColumn="0" w:lastRowLastColumn="0"/>
              <w:rPr>
                <w:sz w:val="22"/>
                <w:szCs w:val="22"/>
              </w:rPr>
            </w:pPr>
            <w:r w:rsidRPr="00700675">
              <w:rPr>
                <w:noProof/>
                <w:sz w:val="22"/>
                <w:szCs w:val="22"/>
              </w:rPr>
              <w:t>Cheryl Saylor</w:t>
            </w:r>
          </w:p>
        </w:tc>
        <w:tc>
          <w:tcPr>
            <w:tcW w:w="1678" w:type="dxa"/>
          </w:tcPr>
          <w:p w14:paraId="6FC6677B" w14:textId="77777777" w:rsidR="00717768" w:rsidRPr="00700675" w:rsidRDefault="00FE39C9">
            <w:pPr>
              <w:cnfStyle w:val="000000010000" w:firstRow="0" w:lastRow="0" w:firstColumn="0" w:lastColumn="0" w:oddVBand="0" w:evenVBand="0" w:oddHBand="0" w:evenHBand="1" w:firstRowFirstColumn="0" w:firstRowLastColumn="0" w:lastRowFirstColumn="0" w:lastRowLastColumn="0"/>
              <w:rPr>
                <w:sz w:val="22"/>
                <w:szCs w:val="22"/>
              </w:rPr>
            </w:pPr>
            <w:r w:rsidRPr="00700675">
              <w:rPr>
                <w:noProof/>
                <w:sz w:val="22"/>
                <w:szCs w:val="22"/>
              </w:rPr>
              <w:t>3400 - 8th Avenue Suite 210</w:t>
            </w:r>
          </w:p>
        </w:tc>
        <w:tc>
          <w:tcPr>
            <w:tcW w:w="1438" w:type="dxa"/>
          </w:tcPr>
          <w:p w14:paraId="297CDA56" w14:textId="77777777" w:rsidR="00717768" w:rsidRPr="00700675" w:rsidRDefault="00FE39C9">
            <w:pPr>
              <w:cnfStyle w:val="000000010000" w:firstRow="0" w:lastRow="0" w:firstColumn="0" w:lastColumn="0" w:oddVBand="0" w:evenVBand="0" w:oddHBand="0" w:evenHBand="1" w:firstRowFirstColumn="0" w:firstRowLastColumn="0" w:lastRowFirstColumn="0" w:lastRowLastColumn="0"/>
              <w:rPr>
                <w:sz w:val="22"/>
                <w:szCs w:val="22"/>
              </w:rPr>
            </w:pPr>
            <w:r w:rsidRPr="00700675">
              <w:rPr>
                <w:noProof/>
                <w:sz w:val="22"/>
                <w:szCs w:val="22"/>
              </w:rPr>
              <w:t>Bend</w:t>
            </w:r>
          </w:p>
        </w:tc>
        <w:tc>
          <w:tcPr>
            <w:tcW w:w="1279" w:type="dxa"/>
          </w:tcPr>
          <w:p w14:paraId="35D0EA70" w14:textId="77777777" w:rsidR="00717768" w:rsidRPr="00700675" w:rsidRDefault="00FE39C9">
            <w:pPr>
              <w:cnfStyle w:val="000000010000" w:firstRow="0" w:lastRow="0" w:firstColumn="0" w:lastColumn="0" w:oddVBand="0" w:evenVBand="0" w:oddHBand="0" w:evenHBand="1" w:firstRowFirstColumn="0" w:firstRowLastColumn="0" w:lastRowFirstColumn="0" w:lastRowLastColumn="0"/>
              <w:rPr>
                <w:sz w:val="22"/>
                <w:szCs w:val="22"/>
              </w:rPr>
            </w:pPr>
            <w:r w:rsidRPr="00700675">
              <w:rPr>
                <w:noProof/>
                <w:sz w:val="22"/>
                <w:szCs w:val="22"/>
              </w:rPr>
              <w:t>USA</w:t>
            </w:r>
          </w:p>
        </w:tc>
      </w:tr>
      <w:tr w:rsidR="00717768" w:rsidRPr="00700675" w14:paraId="603CBFC6" w14:textId="77777777" w:rsidTr="00D853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0" w:type="dxa"/>
          </w:tcPr>
          <w:p w14:paraId="6C002023" w14:textId="77777777" w:rsidR="00717768" w:rsidRPr="00700675" w:rsidRDefault="00FE39C9">
            <w:pPr>
              <w:rPr>
                <w:sz w:val="22"/>
                <w:szCs w:val="22"/>
              </w:rPr>
            </w:pPr>
            <w:r w:rsidRPr="00700675">
              <w:rPr>
                <w:noProof/>
                <w:sz w:val="22"/>
                <w:szCs w:val="22"/>
              </w:rPr>
              <w:t>17</w:t>
            </w:r>
          </w:p>
        </w:tc>
        <w:tc>
          <w:tcPr>
            <w:tcW w:w="2956" w:type="dxa"/>
          </w:tcPr>
          <w:p w14:paraId="5BDDE270" w14:textId="77777777" w:rsidR="00717768" w:rsidRPr="00700675" w:rsidRDefault="00FE39C9">
            <w:pPr>
              <w:cnfStyle w:val="000000100000" w:firstRow="0" w:lastRow="0" w:firstColumn="0" w:lastColumn="0" w:oddVBand="0" w:evenVBand="0" w:oddHBand="1" w:evenHBand="0" w:firstRowFirstColumn="0" w:firstRowLastColumn="0" w:lastRowFirstColumn="0" w:lastRowLastColumn="0"/>
              <w:rPr>
                <w:sz w:val="22"/>
                <w:szCs w:val="22"/>
              </w:rPr>
            </w:pPr>
            <w:r w:rsidRPr="00700675">
              <w:rPr>
                <w:noProof/>
                <w:sz w:val="22"/>
                <w:szCs w:val="22"/>
              </w:rPr>
              <w:t>Svensk Sjöföda AB</w:t>
            </w:r>
          </w:p>
        </w:tc>
        <w:tc>
          <w:tcPr>
            <w:tcW w:w="1645" w:type="dxa"/>
          </w:tcPr>
          <w:p w14:paraId="6A44C91D" w14:textId="77777777" w:rsidR="00717768" w:rsidRPr="00700675" w:rsidRDefault="00FE39C9">
            <w:pPr>
              <w:cnfStyle w:val="000000100000" w:firstRow="0" w:lastRow="0" w:firstColumn="0" w:lastColumn="0" w:oddVBand="0" w:evenVBand="0" w:oddHBand="1" w:evenHBand="0" w:firstRowFirstColumn="0" w:firstRowLastColumn="0" w:lastRowFirstColumn="0" w:lastRowLastColumn="0"/>
              <w:rPr>
                <w:sz w:val="22"/>
                <w:szCs w:val="22"/>
              </w:rPr>
            </w:pPr>
            <w:r w:rsidRPr="00700675">
              <w:rPr>
                <w:noProof/>
                <w:sz w:val="22"/>
                <w:szCs w:val="22"/>
              </w:rPr>
              <w:t>Michael Björn</w:t>
            </w:r>
          </w:p>
        </w:tc>
        <w:tc>
          <w:tcPr>
            <w:tcW w:w="1678" w:type="dxa"/>
          </w:tcPr>
          <w:p w14:paraId="6BE442FC" w14:textId="77777777" w:rsidR="00717768" w:rsidRPr="00700675" w:rsidRDefault="00FE39C9">
            <w:pPr>
              <w:cnfStyle w:val="000000100000" w:firstRow="0" w:lastRow="0" w:firstColumn="0" w:lastColumn="0" w:oddVBand="0" w:evenVBand="0" w:oddHBand="1" w:evenHBand="0" w:firstRowFirstColumn="0" w:firstRowLastColumn="0" w:lastRowFirstColumn="0" w:lastRowLastColumn="0"/>
              <w:rPr>
                <w:sz w:val="22"/>
                <w:szCs w:val="22"/>
              </w:rPr>
            </w:pPr>
            <w:r w:rsidRPr="00700675">
              <w:rPr>
                <w:noProof/>
                <w:sz w:val="22"/>
                <w:szCs w:val="22"/>
              </w:rPr>
              <w:t>Brovallavägen 231</w:t>
            </w:r>
          </w:p>
        </w:tc>
        <w:tc>
          <w:tcPr>
            <w:tcW w:w="1438" w:type="dxa"/>
          </w:tcPr>
          <w:p w14:paraId="2EEABB81" w14:textId="77777777" w:rsidR="00717768" w:rsidRPr="00700675" w:rsidRDefault="00FE39C9">
            <w:pPr>
              <w:cnfStyle w:val="000000100000" w:firstRow="0" w:lastRow="0" w:firstColumn="0" w:lastColumn="0" w:oddVBand="0" w:evenVBand="0" w:oddHBand="1" w:evenHBand="0" w:firstRowFirstColumn="0" w:firstRowLastColumn="0" w:lastRowFirstColumn="0" w:lastRowLastColumn="0"/>
              <w:rPr>
                <w:sz w:val="22"/>
                <w:szCs w:val="22"/>
              </w:rPr>
            </w:pPr>
            <w:r w:rsidRPr="00700675">
              <w:rPr>
                <w:noProof/>
                <w:sz w:val="22"/>
                <w:szCs w:val="22"/>
              </w:rPr>
              <w:t>Stockholm</w:t>
            </w:r>
          </w:p>
        </w:tc>
        <w:tc>
          <w:tcPr>
            <w:tcW w:w="1279" w:type="dxa"/>
          </w:tcPr>
          <w:p w14:paraId="7E280460" w14:textId="77777777" w:rsidR="00717768" w:rsidRPr="00700675" w:rsidRDefault="00FE39C9">
            <w:pPr>
              <w:cnfStyle w:val="000000100000" w:firstRow="0" w:lastRow="0" w:firstColumn="0" w:lastColumn="0" w:oddVBand="0" w:evenVBand="0" w:oddHBand="1" w:evenHBand="0" w:firstRowFirstColumn="0" w:firstRowLastColumn="0" w:lastRowFirstColumn="0" w:lastRowLastColumn="0"/>
              <w:rPr>
                <w:sz w:val="22"/>
                <w:szCs w:val="22"/>
              </w:rPr>
            </w:pPr>
            <w:r w:rsidRPr="00700675">
              <w:rPr>
                <w:noProof/>
                <w:sz w:val="22"/>
                <w:szCs w:val="22"/>
              </w:rPr>
              <w:t>Sweden</w:t>
            </w:r>
          </w:p>
        </w:tc>
      </w:tr>
      <w:tr w:rsidR="00717768" w:rsidRPr="00700675" w14:paraId="1344CAE9" w14:textId="77777777" w:rsidTr="00D853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0" w:type="dxa"/>
          </w:tcPr>
          <w:p w14:paraId="1595F429" w14:textId="77777777" w:rsidR="00717768" w:rsidRPr="00700675" w:rsidRDefault="00FE39C9">
            <w:pPr>
              <w:rPr>
                <w:sz w:val="22"/>
                <w:szCs w:val="22"/>
              </w:rPr>
            </w:pPr>
            <w:r w:rsidRPr="00700675">
              <w:rPr>
                <w:noProof/>
                <w:sz w:val="22"/>
                <w:szCs w:val="22"/>
              </w:rPr>
              <w:t>18</w:t>
            </w:r>
          </w:p>
        </w:tc>
        <w:tc>
          <w:tcPr>
            <w:tcW w:w="2956" w:type="dxa"/>
          </w:tcPr>
          <w:p w14:paraId="34C48B95" w14:textId="77777777" w:rsidR="00717768" w:rsidRPr="00700675" w:rsidRDefault="00FE39C9">
            <w:pPr>
              <w:cnfStyle w:val="000000010000" w:firstRow="0" w:lastRow="0" w:firstColumn="0" w:lastColumn="0" w:oddVBand="0" w:evenVBand="0" w:oddHBand="0" w:evenHBand="1" w:firstRowFirstColumn="0" w:firstRowLastColumn="0" w:lastRowFirstColumn="0" w:lastRowLastColumn="0"/>
              <w:rPr>
                <w:sz w:val="22"/>
                <w:szCs w:val="22"/>
              </w:rPr>
            </w:pPr>
            <w:r w:rsidRPr="00700675">
              <w:rPr>
                <w:noProof/>
                <w:sz w:val="22"/>
                <w:szCs w:val="22"/>
              </w:rPr>
              <w:t>Aux joyeux ecclésiastiques</w:t>
            </w:r>
          </w:p>
        </w:tc>
        <w:tc>
          <w:tcPr>
            <w:tcW w:w="1645" w:type="dxa"/>
          </w:tcPr>
          <w:p w14:paraId="732B9FED" w14:textId="77777777" w:rsidR="00717768" w:rsidRPr="00700675" w:rsidRDefault="00FE39C9">
            <w:pPr>
              <w:cnfStyle w:val="000000010000" w:firstRow="0" w:lastRow="0" w:firstColumn="0" w:lastColumn="0" w:oddVBand="0" w:evenVBand="0" w:oddHBand="0" w:evenHBand="1" w:firstRowFirstColumn="0" w:firstRowLastColumn="0" w:lastRowFirstColumn="0" w:lastRowLastColumn="0"/>
              <w:rPr>
                <w:sz w:val="22"/>
                <w:szCs w:val="22"/>
              </w:rPr>
            </w:pPr>
            <w:r w:rsidRPr="00700675">
              <w:rPr>
                <w:noProof/>
                <w:sz w:val="22"/>
                <w:szCs w:val="22"/>
              </w:rPr>
              <w:t>Guylène Nodier</w:t>
            </w:r>
          </w:p>
        </w:tc>
        <w:tc>
          <w:tcPr>
            <w:tcW w:w="1678" w:type="dxa"/>
          </w:tcPr>
          <w:p w14:paraId="6BA34E44" w14:textId="77777777" w:rsidR="00717768" w:rsidRPr="00700675" w:rsidRDefault="00FE39C9">
            <w:pPr>
              <w:cnfStyle w:val="000000010000" w:firstRow="0" w:lastRow="0" w:firstColumn="0" w:lastColumn="0" w:oddVBand="0" w:evenVBand="0" w:oddHBand="0" w:evenHBand="1" w:firstRowFirstColumn="0" w:firstRowLastColumn="0" w:lastRowFirstColumn="0" w:lastRowLastColumn="0"/>
              <w:rPr>
                <w:sz w:val="22"/>
                <w:szCs w:val="22"/>
              </w:rPr>
            </w:pPr>
            <w:r w:rsidRPr="00700675">
              <w:rPr>
                <w:noProof/>
                <w:sz w:val="22"/>
                <w:szCs w:val="22"/>
              </w:rPr>
              <w:t>203, Rue des Francs-Bourgeois</w:t>
            </w:r>
          </w:p>
        </w:tc>
        <w:tc>
          <w:tcPr>
            <w:tcW w:w="1438" w:type="dxa"/>
          </w:tcPr>
          <w:p w14:paraId="72FE7A9D" w14:textId="77777777" w:rsidR="00717768" w:rsidRPr="00700675" w:rsidRDefault="00FE39C9">
            <w:pPr>
              <w:cnfStyle w:val="000000010000" w:firstRow="0" w:lastRow="0" w:firstColumn="0" w:lastColumn="0" w:oddVBand="0" w:evenVBand="0" w:oddHBand="0" w:evenHBand="1" w:firstRowFirstColumn="0" w:firstRowLastColumn="0" w:lastRowFirstColumn="0" w:lastRowLastColumn="0"/>
              <w:rPr>
                <w:sz w:val="22"/>
                <w:szCs w:val="22"/>
              </w:rPr>
            </w:pPr>
            <w:r w:rsidRPr="00700675">
              <w:rPr>
                <w:noProof/>
                <w:sz w:val="22"/>
                <w:szCs w:val="22"/>
              </w:rPr>
              <w:t>Paris</w:t>
            </w:r>
          </w:p>
        </w:tc>
        <w:tc>
          <w:tcPr>
            <w:tcW w:w="1279" w:type="dxa"/>
          </w:tcPr>
          <w:p w14:paraId="27B2D93D" w14:textId="77777777" w:rsidR="00717768" w:rsidRPr="00700675" w:rsidRDefault="00FE39C9">
            <w:pPr>
              <w:cnfStyle w:val="000000010000" w:firstRow="0" w:lastRow="0" w:firstColumn="0" w:lastColumn="0" w:oddVBand="0" w:evenVBand="0" w:oddHBand="0" w:evenHBand="1" w:firstRowFirstColumn="0" w:firstRowLastColumn="0" w:lastRowFirstColumn="0" w:lastRowLastColumn="0"/>
              <w:rPr>
                <w:sz w:val="22"/>
                <w:szCs w:val="22"/>
              </w:rPr>
            </w:pPr>
            <w:r w:rsidRPr="00700675">
              <w:rPr>
                <w:noProof/>
                <w:sz w:val="22"/>
                <w:szCs w:val="22"/>
              </w:rPr>
              <w:t>France</w:t>
            </w:r>
          </w:p>
        </w:tc>
      </w:tr>
      <w:tr w:rsidR="00717768" w:rsidRPr="00700675" w14:paraId="66F9F044" w14:textId="77777777" w:rsidTr="000C25A3">
        <w:trPr>
          <w:cnfStyle w:val="000000100000" w:firstRow="0" w:lastRow="0" w:firstColumn="0" w:lastColumn="0" w:oddVBand="0" w:evenVBand="0" w:oddHBand="1" w:evenHBand="0" w:firstRowFirstColumn="0" w:firstRowLastColumn="0" w:lastRowFirstColumn="0" w:lastRowLastColumn="0"/>
          <w:trHeight w:val="1060"/>
        </w:trPr>
        <w:tc>
          <w:tcPr>
            <w:cnfStyle w:val="001000000000" w:firstRow="0" w:lastRow="0" w:firstColumn="1" w:lastColumn="0" w:oddVBand="0" w:evenVBand="0" w:oddHBand="0" w:evenHBand="0" w:firstRowFirstColumn="0" w:firstRowLastColumn="0" w:lastRowFirstColumn="0" w:lastRowLastColumn="0"/>
            <w:tcW w:w="580" w:type="dxa"/>
          </w:tcPr>
          <w:p w14:paraId="512906A3" w14:textId="77777777" w:rsidR="00717768" w:rsidRPr="00700675" w:rsidRDefault="00FE39C9">
            <w:pPr>
              <w:rPr>
                <w:sz w:val="22"/>
                <w:szCs w:val="22"/>
              </w:rPr>
            </w:pPr>
            <w:r w:rsidRPr="00700675">
              <w:rPr>
                <w:noProof/>
                <w:sz w:val="22"/>
                <w:szCs w:val="22"/>
              </w:rPr>
              <w:t>19</w:t>
            </w:r>
          </w:p>
        </w:tc>
        <w:tc>
          <w:tcPr>
            <w:tcW w:w="2956" w:type="dxa"/>
          </w:tcPr>
          <w:p w14:paraId="2DF08BAF" w14:textId="77777777" w:rsidR="00717768" w:rsidRPr="00700675" w:rsidRDefault="00FE39C9">
            <w:pPr>
              <w:cnfStyle w:val="000000100000" w:firstRow="0" w:lastRow="0" w:firstColumn="0" w:lastColumn="0" w:oddVBand="0" w:evenVBand="0" w:oddHBand="1" w:evenHBand="0" w:firstRowFirstColumn="0" w:firstRowLastColumn="0" w:lastRowFirstColumn="0" w:lastRowLastColumn="0"/>
              <w:rPr>
                <w:sz w:val="22"/>
                <w:szCs w:val="22"/>
              </w:rPr>
            </w:pPr>
            <w:r w:rsidRPr="00700675">
              <w:rPr>
                <w:noProof/>
                <w:sz w:val="22"/>
                <w:szCs w:val="22"/>
              </w:rPr>
              <w:t>New England Seafood Cannery</w:t>
            </w:r>
          </w:p>
        </w:tc>
        <w:tc>
          <w:tcPr>
            <w:tcW w:w="1645" w:type="dxa"/>
          </w:tcPr>
          <w:p w14:paraId="002B84B5" w14:textId="77777777" w:rsidR="00717768" w:rsidRPr="00700675" w:rsidRDefault="00FE39C9">
            <w:pPr>
              <w:cnfStyle w:val="000000100000" w:firstRow="0" w:lastRow="0" w:firstColumn="0" w:lastColumn="0" w:oddVBand="0" w:evenVBand="0" w:oddHBand="1" w:evenHBand="0" w:firstRowFirstColumn="0" w:firstRowLastColumn="0" w:lastRowFirstColumn="0" w:lastRowLastColumn="0"/>
              <w:rPr>
                <w:sz w:val="22"/>
                <w:szCs w:val="22"/>
              </w:rPr>
            </w:pPr>
            <w:r w:rsidRPr="00700675">
              <w:rPr>
                <w:noProof/>
                <w:sz w:val="22"/>
                <w:szCs w:val="22"/>
              </w:rPr>
              <w:t>Robb Merchant</w:t>
            </w:r>
          </w:p>
        </w:tc>
        <w:tc>
          <w:tcPr>
            <w:tcW w:w="1678" w:type="dxa"/>
          </w:tcPr>
          <w:p w14:paraId="208EB5D9" w14:textId="77777777" w:rsidR="00374AF3" w:rsidRPr="00700675" w:rsidRDefault="00374AF3">
            <w:pPr>
              <w:cnfStyle w:val="000000100000" w:firstRow="0" w:lastRow="0" w:firstColumn="0" w:lastColumn="0" w:oddVBand="0" w:evenVBand="0" w:oddHBand="1" w:evenHBand="0" w:firstRowFirstColumn="0" w:firstRowLastColumn="0" w:lastRowFirstColumn="0" w:lastRowLastColumn="0"/>
              <w:rPr>
                <w:noProof/>
                <w:sz w:val="22"/>
                <w:szCs w:val="22"/>
              </w:rPr>
            </w:pPr>
            <w:r w:rsidRPr="00700675">
              <w:rPr>
                <w:noProof/>
                <w:sz w:val="22"/>
                <w:szCs w:val="22"/>
              </w:rPr>
              <w:t>Order Processing Dept.</w:t>
            </w:r>
          </w:p>
          <w:p w14:paraId="1DE3121D" w14:textId="77777777" w:rsidR="00717768" w:rsidRPr="00700675" w:rsidRDefault="00FE39C9">
            <w:pPr>
              <w:cnfStyle w:val="000000100000" w:firstRow="0" w:lastRow="0" w:firstColumn="0" w:lastColumn="0" w:oddVBand="0" w:evenVBand="0" w:oddHBand="1" w:evenHBand="0" w:firstRowFirstColumn="0" w:firstRowLastColumn="0" w:lastRowFirstColumn="0" w:lastRowLastColumn="0"/>
              <w:rPr>
                <w:sz w:val="22"/>
                <w:szCs w:val="22"/>
              </w:rPr>
            </w:pPr>
            <w:r w:rsidRPr="00700675">
              <w:rPr>
                <w:noProof/>
                <w:sz w:val="22"/>
                <w:szCs w:val="22"/>
              </w:rPr>
              <w:t>2100 Paul Revere Blvd.</w:t>
            </w:r>
          </w:p>
        </w:tc>
        <w:tc>
          <w:tcPr>
            <w:tcW w:w="1438" w:type="dxa"/>
          </w:tcPr>
          <w:p w14:paraId="2B3AA0F4" w14:textId="77777777" w:rsidR="00717768" w:rsidRPr="00700675" w:rsidRDefault="00FE39C9">
            <w:pPr>
              <w:cnfStyle w:val="000000100000" w:firstRow="0" w:lastRow="0" w:firstColumn="0" w:lastColumn="0" w:oddVBand="0" w:evenVBand="0" w:oddHBand="1" w:evenHBand="0" w:firstRowFirstColumn="0" w:firstRowLastColumn="0" w:lastRowFirstColumn="0" w:lastRowLastColumn="0"/>
              <w:rPr>
                <w:sz w:val="22"/>
                <w:szCs w:val="22"/>
                <w:lang w:val="sv-SE"/>
              </w:rPr>
            </w:pPr>
            <w:r w:rsidRPr="00700675">
              <w:rPr>
                <w:noProof/>
                <w:sz w:val="22"/>
                <w:szCs w:val="22"/>
                <w:lang w:val="sv-SE"/>
              </w:rPr>
              <w:t>Boston</w:t>
            </w:r>
          </w:p>
        </w:tc>
        <w:tc>
          <w:tcPr>
            <w:tcW w:w="1279" w:type="dxa"/>
          </w:tcPr>
          <w:p w14:paraId="033D6FE2" w14:textId="77777777" w:rsidR="00717768" w:rsidRPr="00700675" w:rsidRDefault="00FE39C9">
            <w:pPr>
              <w:cnfStyle w:val="000000100000" w:firstRow="0" w:lastRow="0" w:firstColumn="0" w:lastColumn="0" w:oddVBand="0" w:evenVBand="0" w:oddHBand="1" w:evenHBand="0" w:firstRowFirstColumn="0" w:firstRowLastColumn="0" w:lastRowFirstColumn="0" w:lastRowLastColumn="0"/>
              <w:rPr>
                <w:sz w:val="22"/>
                <w:szCs w:val="22"/>
                <w:lang w:val="sv-SE"/>
              </w:rPr>
            </w:pPr>
            <w:r w:rsidRPr="00700675">
              <w:rPr>
                <w:noProof/>
                <w:sz w:val="22"/>
                <w:szCs w:val="22"/>
                <w:lang w:val="sv-SE"/>
              </w:rPr>
              <w:t>USA</w:t>
            </w:r>
          </w:p>
        </w:tc>
      </w:tr>
    </w:tbl>
    <w:p w14:paraId="1D833F44" w14:textId="77777777" w:rsidR="00717768" w:rsidRDefault="00717768" w:rsidP="000C25A3">
      <w:pPr>
        <w:pStyle w:val="t"/>
      </w:pPr>
    </w:p>
    <w:p w14:paraId="4F1EE706" w14:textId="77777777" w:rsidR="00317063" w:rsidRDefault="00317063" w:rsidP="000C25A3">
      <w:pPr>
        <w:pStyle w:val="t"/>
      </w:pPr>
    </w:p>
    <w:p w14:paraId="6F91AA6B" w14:textId="77777777" w:rsidR="00317063" w:rsidRDefault="00317063" w:rsidP="000C25A3">
      <w:pPr>
        <w:pStyle w:val="t"/>
      </w:pPr>
    </w:p>
    <w:tbl>
      <w:tblPr>
        <w:tblW w:w="0" w:type="auto"/>
        <w:tblInd w:w="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4569"/>
        <w:gridCol w:w="4571"/>
      </w:tblGrid>
      <w:tr w:rsidR="00317063" w:rsidRPr="00317063" w14:paraId="6863B8D1" w14:textId="77777777" w:rsidTr="00FB6C28">
        <w:trPr>
          <w:trHeight w:val="1070"/>
        </w:trPr>
        <w:tc>
          <w:tcPr>
            <w:tcW w:w="4569" w:type="dxa"/>
            <w:shd w:val="clear" w:color="auto" w:fill="auto"/>
            <w:vAlign w:val="center"/>
          </w:tcPr>
          <w:p w14:paraId="4243B186" w14:textId="77777777" w:rsidR="00317063" w:rsidRPr="00317063" w:rsidRDefault="00317063" w:rsidP="00317063">
            <w:pPr>
              <w:jc w:val="center"/>
              <w:rPr>
                <w:rFonts w:eastAsia="MS Mincho"/>
                <w:b/>
                <w:color w:val="4472C4"/>
                <w:sz w:val="26"/>
                <w:szCs w:val="24"/>
                <w:lang w:eastAsia="ja-JP"/>
              </w:rPr>
            </w:pPr>
            <w:r w:rsidRPr="00317063">
              <w:rPr>
                <w:rFonts w:eastAsia="MS Mincho"/>
                <w:b/>
                <w:color w:val="4472C4"/>
                <w:sz w:val="26"/>
                <w:szCs w:val="24"/>
                <w:lang w:eastAsia="ja-JP"/>
              </w:rPr>
              <w:t>Northwind Traders</w:t>
            </w:r>
          </w:p>
        </w:tc>
        <w:tc>
          <w:tcPr>
            <w:tcW w:w="4571" w:type="dxa"/>
            <w:shd w:val="clear" w:color="auto" w:fill="auto"/>
          </w:tcPr>
          <w:p w14:paraId="39FE35D3" w14:textId="77777777" w:rsidR="00317063" w:rsidRPr="00317063" w:rsidRDefault="00317063" w:rsidP="00317063">
            <w:pPr>
              <w:jc w:val="center"/>
              <w:rPr>
                <w:rFonts w:eastAsia="MS Mincho"/>
                <w:b/>
                <w:color w:val="000080"/>
                <w:sz w:val="26"/>
                <w:szCs w:val="24"/>
                <w:lang w:eastAsia="ja-JP"/>
              </w:rPr>
            </w:pPr>
            <w:r w:rsidRPr="00317063">
              <w:rPr>
                <w:rFonts w:eastAsia="MS Mincho"/>
                <w:noProof/>
                <w:sz w:val="24"/>
                <w:szCs w:val="24"/>
              </w:rPr>
              <w:drawing>
                <wp:inline distT="0" distB="0" distL="0" distR="0" wp14:anchorId="265FF00A" wp14:editId="498864E8">
                  <wp:extent cx="1762125" cy="476250"/>
                  <wp:effectExtent l="0" t="0" r="9525" b="0"/>
                  <wp:docPr id="3" name="Picture 3" descr="Northwi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Northwin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762125" cy="476250"/>
                          </a:xfrm>
                          <a:prstGeom prst="rect">
                            <a:avLst/>
                          </a:prstGeom>
                          <a:noFill/>
                          <a:ln>
                            <a:noFill/>
                          </a:ln>
                        </pic:spPr>
                      </pic:pic>
                    </a:graphicData>
                  </a:graphic>
                </wp:inline>
              </w:drawing>
            </w:r>
          </w:p>
        </w:tc>
      </w:tr>
    </w:tbl>
    <w:p w14:paraId="54B6099C" w14:textId="77777777" w:rsidR="00317063" w:rsidRDefault="00317063" w:rsidP="00317063">
      <w:pPr>
        <w:shd w:val="clear" w:color="auto" w:fill="FFFFFF"/>
        <w:spacing w:after="120"/>
        <w:textAlignment w:val="baseline"/>
        <w:rPr>
          <w:color w:val="333333"/>
          <w:lang w:eastAsia="fr-FR"/>
        </w:rPr>
      </w:pPr>
    </w:p>
    <w:p w14:paraId="669B7DC9" w14:textId="77777777" w:rsidR="00317063" w:rsidRDefault="00317063" w:rsidP="00317063">
      <w:pPr>
        <w:shd w:val="clear" w:color="auto" w:fill="FFFFFF"/>
        <w:spacing w:after="120"/>
        <w:textAlignment w:val="baseline"/>
        <w:rPr>
          <w:color w:val="333333"/>
          <w:lang w:eastAsia="fr-FR"/>
        </w:rPr>
      </w:pPr>
      <w:r>
        <w:rPr>
          <w:noProof/>
          <w:color w:val="333333"/>
        </w:rPr>
        <mc:AlternateContent>
          <mc:Choice Requires="wps">
            <w:drawing>
              <wp:inline distT="0" distB="0" distL="0" distR="0" wp14:anchorId="1093F7BE" wp14:editId="1793F73D">
                <wp:extent cx="6238875" cy="381000"/>
                <wp:effectExtent l="0" t="0" r="28575" b="10160"/>
                <wp:docPr id="1" name="Text Box 1"/>
                <wp:cNvGraphicFramePr/>
                <a:graphic xmlns:a="http://schemas.openxmlformats.org/drawingml/2006/main">
                  <a:graphicData uri="http://schemas.microsoft.com/office/word/2010/wordprocessingShape">
                    <wps:wsp>
                      <wps:cNvSpPr txBox="1"/>
                      <wps:spPr>
                        <a:xfrm>
                          <a:off x="0" y="0"/>
                          <a:ext cx="6238875" cy="381000"/>
                        </a:xfrm>
                        <a:prstGeom prst="rect">
                          <a:avLst/>
                        </a:prstGeom>
                        <a:solidFill>
                          <a:schemeClr val="lt1"/>
                        </a:solidFill>
                        <a:ln w="6350">
                          <a:solidFill>
                            <a:prstClr val="black"/>
                          </a:solidFill>
                        </a:ln>
                      </wps:spPr>
                      <wps:txbx>
                        <w:txbxContent>
                          <w:p w14:paraId="39EC32F5" w14:textId="77777777" w:rsidR="00317063" w:rsidRDefault="00317063" w:rsidP="00317063">
                            <w:pPr>
                              <w:pStyle w:val="NormalWeb"/>
                              <w:spacing w:line="360" w:lineRule="auto"/>
                            </w:pPr>
                            <w:r w:rsidRPr="009140BE">
                              <w:rPr>
                                <w:lang w:val="it-IT"/>
                              </w:rPr>
                              <w:t>The Northwind sample database (Northwind.mdb) is included with all versions of Access. It provides data you can experiment with and database objects that demonstrate features you might want to implement in your own databases. Using Northwind, you can become familiar with how a relational database is structured and how the database objects work together to help you enter, store, manipulate, and print your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inline>
            </w:drawing>
          </mc:Choice>
          <mc:Fallback>
            <w:pict>
              <v:shapetype w14:anchorId="1093F7BE" id="_x0000_t202" coordsize="21600,21600" o:spt="202" path="m,l,21600r21600,l21600,xe">
                <v:stroke joinstyle="miter"/>
                <v:path gradientshapeok="t" o:connecttype="rect"/>
              </v:shapetype>
              <v:shape id="Text Box 1" o:spid="_x0000_s1026" type="#_x0000_t202" style="width:491.25pt;height:30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" fillcolor="white [3201]" strokeweight=".5pt">
                <v:textbox style="mso-fit-shape-to-text:t">
                  <w:txbxContent>
                    <w:p w14:paraId="39EC32F5" w14:textId="77777777" w:rsidR="00317063" w:rsidRDefault="00317063" w:rsidP="00317063">
                      <w:pPr>
                        <w:pStyle w:val="NormalWeb"/>
                        <w:spacing w:line="360" w:lineRule="auto"/>
                      </w:pPr>
                      <w:r w:rsidRPr="009140BE">
                        <w:rPr>
                          <w:lang w:val="it-IT"/>
                        </w:rPr>
                        <w:t>The Northwind sample database (Northwind.mdb) is included with all versions of Access. It provides data you can experiment with and database objects that demonstrate features you might want to implement in your own databases. Using Northwind, you can become familiar with how a relational database is structured and how the database objects work together to help you enter, store, manipulate, and print your data.</w:t>
                      </w:r>
                    </w:p>
                  </w:txbxContent>
                </v:textbox>
                <w10:anchorlock/>
              </v:shape>
            </w:pict>
          </mc:Fallback>
        </mc:AlternateContent>
      </w:r>
    </w:p>
    <w:p w14:paraId="0228E9AA" w14:textId="7698E26A" w:rsidR="00D05AE6" w:rsidRDefault="006E293E" w:rsidP="00317063">
      <w:pPr>
        <w:shd w:val="clear" w:color="auto" w:fill="FFFFFF"/>
        <w:spacing w:after="120"/>
        <w:textAlignment w:val="baseline"/>
        <w:rPr>
          <w:color w:val="333333"/>
          <w:lang w:eastAsia="fr-FR"/>
        </w:rPr>
      </w:pPr>
    </w:p>
    <w:p w14:paraId="59355971" w14:textId="77777777" w:rsidR="00D05AE6" w:rsidRPr="006A5DD2" w:rsidRDefault="006E293E" w:rsidP="00D05AE6">
      <w:pPr>
        <w:pStyle w:val="t"/>
        <w:rPr>
          <w:color w:val="000000"/>
          <w:lang w:val="es-MX" w:eastAsia="en-IN"/>
        </w:rPr>
      </w:pPr>
      <w:r w:rsidRPr="00D05AE6">
        <w:rPr>
          <w:color w:val="000000"/>
          <w:u w:val="dotted"/>
          <w:lang w:val="es-MX" w:eastAsia="en-IN"/>
        </w:rPr>
        <w:t>Lorem ipsum dolor sit amet</w:t>
      </w:r>
      <w:r w:rsidRPr="0041196C">
        <w:rPr>
          <w:color w:val="000000"/>
          <w:lang w:val="es-MX" w:eastAsia="en-IN"/>
        </w:rPr>
        <w:t xml:space="preserve">, lacus amet amet ultricies. </w:t>
      </w:r>
      <w:r w:rsidRPr="00D05AE6">
        <w:rPr>
          <w:color w:val="000000"/>
          <w:u w:val="dash"/>
          <w:lang w:val="es-MX" w:eastAsia="en-IN"/>
        </w:rPr>
        <w:t>Quisque mi venenatis morbi</w:t>
      </w:r>
      <w:r w:rsidRPr="0041196C">
        <w:rPr>
          <w:color w:val="000000"/>
          <w:lang w:val="es-MX" w:eastAsia="en-IN"/>
        </w:rPr>
        <w:t xml:space="preserve"> libero, orci dis, </w:t>
      </w:r>
      <w:r w:rsidRPr="00D05AE6">
        <w:rPr>
          <w:color w:val="000000"/>
          <w:u w:val="dotDash"/>
          <w:lang w:val="es-MX" w:eastAsia="en-IN"/>
        </w:rPr>
        <w:t>mi ut et class porta</w:t>
      </w:r>
      <w:r w:rsidRPr="0041196C">
        <w:rPr>
          <w:color w:val="000000"/>
          <w:lang w:val="es-MX" w:eastAsia="en-IN"/>
        </w:rPr>
        <w:t xml:space="preserve">, massa ligula magna enim, </w:t>
      </w:r>
      <w:r w:rsidRPr="00D05AE6">
        <w:rPr>
          <w:color w:val="000000"/>
          <w:u w:val="dotDotDash"/>
          <w:lang w:val="es-MX" w:eastAsia="en-IN"/>
        </w:rPr>
        <w:t>aliquam orci vestibulum</w:t>
      </w:r>
      <w:r w:rsidRPr="0041196C">
        <w:rPr>
          <w:color w:val="000000"/>
          <w:lang w:val="es-MX" w:eastAsia="en-IN"/>
        </w:rPr>
        <w:t xml:space="preserve"> tempus.</w:t>
      </w:r>
    </w:p>
    <w:p w14:paraId="73FE4F7B" w14:textId="77777777" w:rsidR="00D05AE6" w:rsidRPr="006A5DD2" w:rsidRDefault="006E293E" w:rsidP="00D05AE6">
      <w:pPr>
        <w:pStyle w:val="t"/>
        <w:rPr>
          <w:color w:val="000000"/>
          <w:lang w:val="es-MX" w:eastAsia="en-IN"/>
        </w:rPr>
      </w:pPr>
      <w:r w:rsidRPr="0041196C">
        <w:rPr>
          <w:color w:val="000000"/>
          <w:lang w:val="es-MX" w:eastAsia="en-IN"/>
        </w:rPr>
        <w:t xml:space="preserve">Lorem ipsum dolor sit amet, </w:t>
      </w:r>
      <w:r w:rsidRPr="0008248F">
        <w:rPr>
          <w:color w:val="000000"/>
          <w:lang w:val="es-MX" w:eastAsia="en-IN"/>
        </w:rPr>
        <w:t>lacus amet amet ultri</w:t>
      </w:r>
      <w:r w:rsidRPr="0008248F">
        <w:rPr>
          <w:color w:val="000000"/>
          <w:lang w:val="es-MX" w:eastAsia="en-IN"/>
        </w:rPr>
        <w:t>cies.</w:t>
      </w:r>
      <w:r w:rsidRPr="0041196C">
        <w:rPr>
          <w:color w:val="000000"/>
          <w:lang w:val="es-MX" w:eastAsia="en-IN"/>
        </w:rPr>
        <w:t xml:space="preserve"> Quisque mi venenatis morbi libero, orci dis, mi ut et class porta, massa ligula magna enim, </w:t>
      </w:r>
      <w:r w:rsidRPr="00D05AE6">
        <w:rPr>
          <w:dstrike/>
          <w:color w:val="000000"/>
          <w:lang w:val="es-MX" w:eastAsia="en-IN"/>
        </w:rPr>
        <w:t>aliquam orci vestibulum tempus</w:t>
      </w:r>
      <w:r w:rsidRPr="0041196C">
        <w:rPr>
          <w:color w:val="000000"/>
          <w:lang w:val="es-MX" w:eastAsia="en-IN"/>
        </w:rPr>
        <w:t>.</w:t>
      </w:r>
    </w:p>
    <w:p w14:paraId="6232FD89" w14:textId="77777777" w:rsidR="00D05AE6" w:rsidRPr="00D05AE6" w:rsidRDefault="006E293E" w:rsidP="00317063">
      <w:pPr>
        <w:shd w:val="clear" w:color="auto" w:fill="FFFFFF"/>
        <w:spacing w:after="120"/>
        <w:textAlignment w:val="baseline"/>
        <w:rPr>
          <w:color w:val="333333"/>
          <w:lang w:val="es-MX" w:eastAsia="fr-FR"/>
        </w:rPr>
      </w:pPr>
    </w:p>
    <w:sectPr w:rsidR="00D05AE6" w:rsidRPr="00D05AE6" w:rsidSect="000F2B4F">
      <w:footerReference w:type="default" r:id="rId1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5B38FF4" w14:textId="77777777" w:rsidR="006E293E" w:rsidRDefault="006E293E">
      <w:r>
        <w:separator/>
      </w:r>
    </w:p>
  </w:endnote>
  <w:endnote w:type="continuationSeparator" w:id="0">
    <w:p w14:paraId="003168D8" w14:textId="77777777" w:rsidR="006E293E" w:rsidRDefault="006E293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embedRegular r:id="rId1" w:fontKey="{4C1F751A-EED8-49CB-A52F-693087686C8A}"/>
    <w:embedBold r:id="rId2" w:fontKey="{240DBD39-15E0-4533-9BB1-F8E989B957B6}"/>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000045F" w:usb2="00000000" w:usb3="00000000" w:csb0="0000019F" w:csb1="00000000"/>
    <w:embedRegular r:id="rId3" w:fontKey="{D9733A95-AC7E-4097-AD1C-EF3ACA9BD376}"/>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embedRegular r:id="rId4" w:fontKey="{3F62CC7F-7D5F-4187-94C9-7DBC5E052E41}"/>
  </w:font>
  <w:font w:name="Batang">
    <w:altName w:val="바탕"/>
    <w:panose1 w:val="02030600000101010101"/>
    <w:charset w:val="81"/>
    <w:family w:val="roman"/>
    <w:pitch w:val="variable"/>
    <w:sig w:usb0="B00002AF" w:usb1="69D77CFB" w:usb2="00000030" w:usb3="00000000" w:csb0="0008009F" w:csb1="00000000"/>
  </w:font>
  <w:font w:name="PMingLiU">
    <w:altName w:val="新細明體"/>
    <w:panose1 w:val="02010601000101010101"/>
    <w:charset w:val="88"/>
    <w:family w:val="roman"/>
    <w:pitch w:val="variable"/>
    <w:sig w:usb0="A00002FF" w:usb1="28CFFCFA" w:usb2="00000016" w:usb3="00000000" w:csb0="00100001" w:csb1="00000000"/>
  </w:font>
  <w:font w:name="Cambria Math">
    <w:panose1 w:val="02040503050406030204"/>
    <w:charset w:val="00"/>
    <w:family w:val="roman"/>
    <w:pitch w:val="variable"/>
    <w:sig w:usb0="E00006FF" w:usb1="420024FF" w:usb2="02000000" w:usb3="00000000" w:csb0="0000019F" w:csb1="00000000"/>
    <w:embedRegular r:id="rId5" w:fontKey="{2D1C56B0-ABBA-42EE-A10B-40453684A35E}"/>
    <w:embedItalic r:id="rId6" w:fontKey="{6C95C5C6-D31B-4DCF-AEBD-6A1AD8EAC621}"/>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03F3542" w14:textId="77777777" w:rsidR="00435804" w:rsidRDefault="0043580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E005FEC" w14:textId="77777777" w:rsidR="006E293E" w:rsidRDefault="006E293E">
      <w:r>
        <w:separator/>
      </w:r>
    </w:p>
  </w:footnote>
  <w:footnote w:type="continuationSeparator" w:id="0">
    <w:p w14:paraId="18C5B082" w14:textId="77777777" w:rsidR="006E293E" w:rsidRDefault="006E293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4" type="#_x0000_t75" style="width:11.25pt;height:11.25pt" o:bullet="t">
        <v:imagedata r:id="rId1" o:title="msoC511"/>
      </v:shape>
    </w:pict>
  </w:numPicBullet>
  <w:abstractNum w:abstractNumId="0" w15:restartNumberingAfterBreak="0">
    <w:nsid w:val="109A17AE"/>
    <w:multiLevelType w:val="hybridMultilevel"/>
    <w:tmpl w:val="698A49C0"/>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4F472F70"/>
    <w:multiLevelType w:val="multilevel"/>
    <w:tmpl w:val="21B8D4C8"/>
    <w:lvl w:ilvl="0">
      <w:start w:val="1"/>
      <w:numFmt w:val="decimal"/>
      <w:lvlText w:val="%1."/>
      <w:lvlJc w:val="left"/>
      <w:pPr>
        <w:ind w:left="720"/>
      </w:pPr>
      <w:rPr>
        <w:rFonts w:ascii="Times New Roman" w:eastAsia="Times New Roman" w:hAnsi="Times New Roman" w:cs="Times New Roman"/>
      </w:rPr>
    </w:lvl>
    <w:lvl w:ilvl="1">
      <w:start w:val="1"/>
      <w:numFmt w:val="lowerLetter"/>
      <w:lvlText w:val="%2."/>
      <w:lvlJc w:val="right"/>
      <w:pPr>
        <w:ind w:left="1440"/>
      </w:pPr>
      <w:rPr>
        <w:rFonts w:ascii="Times New Roman" w:eastAsia="Times New Roman" w:hAnsi="Times New Roman" w:cs="Times New Roman"/>
      </w:rPr>
    </w:lvl>
    <w:lvl w:ilvl="2">
      <w:start w:val="1"/>
      <w:numFmt w:val="lowerRoman"/>
      <w:lvlText w:val="%3."/>
      <w:lvlJc w:val="left"/>
      <w:pPr>
        <w:ind w:left="2160"/>
      </w:pPr>
      <w:rPr>
        <w:rFonts w:ascii="Times New Roman" w:eastAsia="Times New Roman" w:hAnsi="Times New Roman" w:cs="Times New Roman"/>
      </w:rPr>
    </w:lvl>
    <w:lvl w:ilvl="3">
      <w:start w:val="1"/>
      <w:numFmt w:val="decimal"/>
      <w:lvlText w:val="%4."/>
      <w:lvlJc w:val="left"/>
      <w:pPr>
        <w:ind w:left="2880"/>
      </w:pPr>
      <w:rPr>
        <w:rFonts w:ascii="Times New Roman" w:eastAsia="Times New Roman" w:hAnsi="Times New Roman" w:cs="Times New Roman"/>
      </w:rPr>
    </w:lvl>
    <w:lvl w:ilvl="4">
      <w:start w:val="1"/>
      <w:numFmt w:val="lowerLetter"/>
      <w:lvlText w:val="%5."/>
      <w:lvlJc w:val="right"/>
      <w:pPr>
        <w:ind w:left="3600"/>
      </w:pPr>
      <w:rPr>
        <w:rFonts w:ascii="Times New Roman" w:eastAsia="Times New Roman" w:hAnsi="Times New Roman" w:cs="Times New Roman"/>
      </w:rPr>
    </w:lvl>
    <w:lvl w:ilvl="5">
      <w:start w:val="1"/>
      <w:numFmt w:val="lowerRoman"/>
      <w:lvlText w:val="%6."/>
      <w:lvlJc w:val="left"/>
      <w:pPr>
        <w:ind w:left="4320"/>
      </w:pPr>
      <w:rPr>
        <w:rFonts w:ascii="Times New Roman" w:eastAsia="Times New Roman" w:hAnsi="Times New Roman" w:cs="Times New Roman"/>
      </w:rPr>
    </w:lvl>
    <w:lvl w:ilvl="6">
      <w:start w:val="1"/>
      <w:numFmt w:val="decimal"/>
      <w:lvlText w:val="%7."/>
      <w:lvlJc w:val="left"/>
      <w:pPr>
        <w:ind w:left="5040"/>
      </w:pPr>
      <w:rPr>
        <w:rFonts w:ascii="Times New Roman" w:eastAsia="Times New Roman" w:hAnsi="Times New Roman" w:cs="Times New Roman"/>
      </w:rPr>
    </w:lvl>
    <w:lvl w:ilvl="7">
      <w:start w:val="1"/>
      <w:numFmt w:val="lowerLetter"/>
      <w:lvlText w:val="%8."/>
      <w:lvlJc w:val="right"/>
      <w:pPr>
        <w:ind w:left="5760"/>
      </w:pPr>
      <w:rPr>
        <w:rFonts w:ascii="Times New Roman" w:eastAsia="Times New Roman" w:hAnsi="Times New Roman" w:cs="Times New Roman"/>
      </w:rPr>
    </w:lvl>
    <w:lvl w:ilvl="8">
      <w:start w:val="1"/>
      <w:numFmt w:val="lowerRoman"/>
      <w:lvlText w:val="%9."/>
      <w:lvlJc w:val="left"/>
      <w:pPr>
        <w:ind w:left="6480"/>
      </w:pPr>
      <w:rPr>
        <w:rFonts w:ascii="Times New Roman" w:eastAsia="Times New Roman" w:hAnsi="Times New Roman" w:cs="Times New Roman"/>
      </w:rPr>
    </w:lvl>
  </w:abstractNum>
  <w:abstractNum w:abstractNumId="2" w15:restartNumberingAfterBreak="0">
    <w:nsid w:val="4FF957B7"/>
    <w:multiLevelType w:val="multilevel"/>
    <w:tmpl w:val="9D8C93C8"/>
    <w:lvl w:ilvl="0">
      <w:start w:val="1"/>
      <w:numFmt w:val="bullet"/>
      <w:lvlText w:val=""/>
      <w:lvlJc w:val="left"/>
      <w:pPr>
        <w:ind w:left="720"/>
      </w:pPr>
      <w:rPr>
        <w:rFonts w:ascii="Symbol" w:eastAsia="Symbol" w:hAnsi="Symbol" w:cs="Symbol"/>
      </w:rPr>
    </w:lvl>
    <w:lvl w:ilvl="1">
      <w:start w:val="1"/>
      <w:numFmt w:val="bullet"/>
      <w:lvlText w:val="o"/>
      <w:lvlJc w:val="left"/>
      <w:pPr>
        <w:ind w:left="1440"/>
      </w:pPr>
      <w:rPr>
        <w:rFonts w:ascii="Courier New" w:eastAsia="Courier New" w:hAnsi="Courier New" w:cs="Courier New"/>
      </w:rPr>
    </w:lvl>
    <w:lvl w:ilvl="2">
      <w:start w:val="1"/>
      <w:numFmt w:val="bullet"/>
      <w:lvlText w:val=""/>
      <w:lvlJc w:val="left"/>
      <w:pPr>
        <w:ind w:left="2160"/>
      </w:pPr>
      <w:rPr>
        <w:rFonts w:ascii="Wingdings" w:eastAsia="Wingdings" w:hAnsi="Wingdings" w:cs="Wingdings"/>
      </w:rPr>
    </w:lvl>
    <w:lvl w:ilvl="3">
      <w:start w:val="1"/>
      <w:numFmt w:val="bullet"/>
      <w:lvlText w:val=""/>
      <w:lvlJc w:val="left"/>
      <w:pPr>
        <w:ind w:left="2880"/>
      </w:pPr>
      <w:rPr>
        <w:rFonts w:ascii="Symbol" w:eastAsia="Symbol" w:hAnsi="Symbol" w:cs="Symbol"/>
      </w:rPr>
    </w:lvl>
    <w:lvl w:ilvl="4">
      <w:start w:val="1"/>
      <w:numFmt w:val="bullet"/>
      <w:lvlText w:val="o"/>
      <w:lvlJc w:val="left"/>
      <w:pPr>
        <w:ind w:left="3600"/>
      </w:pPr>
      <w:rPr>
        <w:rFonts w:ascii="Courier New" w:eastAsia="Courier New" w:hAnsi="Courier New" w:cs="Courier New"/>
      </w:rPr>
    </w:lvl>
    <w:lvl w:ilvl="5">
      <w:start w:val="1"/>
      <w:numFmt w:val="bullet"/>
      <w:lvlText w:val=""/>
      <w:lvlJc w:val="left"/>
      <w:pPr>
        <w:ind w:left="4320"/>
      </w:pPr>
      <w:rPr>
        <w:rFonts w:ascii="Wingdings" w:eastAsia="Wingdings" w:hAnsi="Wingdings" w:cs="Wingdings"/>
      </w:rPr>
    </w:lvl>
    <w:lvl w:ilvl="6">
      <w:start w:val="1"/>
      <w:numFmt w:val="bullet"/>
      <w:lvlText w:val=""/>
      <w:lvlJc w:val="left"/>
      <w:pPr>
        <w:ind w:left="5040"/>
      </w:pPr>
      <w:rPr>
        <w:rFonts w:ascii="Symbol" w:eastAsia="Symbol" w:hAnsi="Symbol" w:cs="Symbol"/>
      </w:rPr>
    </w:lvl>
    <w:lvl w:ilvl="7">
      <w:start w:val="1"/>
      <w:numFmt w:val="bullet"/>
      <w:lvlText w:val="o"/>
      <w:lvlJc w:val="left"/>
      <w:pPr>
        <w:ind w:left="5760"/>
      </w:pPr>
      <w:rPr>
        <w:rFonts w:ascii="Courier New" w:eastAsia="Courier New" w:hAnsi="Courier New" w:cs="Courier New"/>
      </w:rPr>
    </w:lvl>
    <w:lvl w:ilvl="8">
      <w:start w:val="1"/>
      <w:numFmt w:val="bullet"/>
      <w:lvlText w:val=""/>
      <w:lvlJc w:val="left"/>
      <w:pPr>
        <w:ind w:left="6480"/>
      </w:pPr>
      <w:rPr>
        <w:rFonts w:ascii="Wingdings" w:eastAsia="Wingdings" w:hAnsi="Wingdings" w:cs="Wingdings"/>
      </w:rPr>
    </w:lvl>
  </w:abstractNum>
  <w:abstractNum w:abstractNumId="3" w15:restartNumberingAfterBreak="0">
    <w:nsid w:val="51795F4D"/>
    <w:multiLevelType w:val="hybridMultilevel"/>
    <w:tmpl w:val="8994675A"/>
    <w:lvl w:ilvl="0" w:tplc="04090001">
      <w:start w:val="1"/>
      <w:numFmt w:val="bullet"/>
      <w:lvlText w:val=""/>
      <w:lvlJc w:val="left"/>
      <w:pPr>
        <w:ind w:left="960" w:hanging="360"/>
      </w:pPr>
      <w:rPr>
        <w:rFonts w:ascii="Symbol" w:hAnsi="Symbol" w:hint="default"/>
      </w:rPr>
    </w:lvl>
    <w:lvl w:ilvl="1" w:tplc="040C0003" w:tentative="1">
      <w:start w:val="1"/>
      <w:numFmt w:val="bullet"/>
      <w:lvlText w:val="o"/>
      <w:lvlJc w:val="left"/>
      <w:pPr>
        <w:ind w:left="1680" w:hanging="360"/>
      </w:pPr>
      <w:rPr>
        <w:rFonts w:ascii="Courier New" w:hAnsi="Courier New" w:cs="Courier New" w:hint="default"/>
      </w:rPr>
    </w:lvl>
    <w:lvl w:ilvl="2" w:tplc="040C0005" w:tentative="1">
      <w:start w:val="1"/>
      <w:numFmt w:val="bullet"/>
      <w:lvlText w:val=""/>
      <w:lvlJc w:val="left"/>
      <w:pPr>
        <w:ind w:left="2400" w:hanging="360"/>
      </w:pPr>
      <w:rPr>
        <w:rFonts w:ascii="Wingdings" w:hAnsi="Wingdings" w:hint="default"/>
      </w:rPr>
    </w:lvl>
    <w:lvl w:ilvl="3" w:tplc="040C0001" w:tentative="1">
      <w:start w:val="1"/>
      <w:numFmt w:val="bullet"/>
      <w:lvlText w:val=""/>
      <w:lvlJc w:val="left"/>
      <w:pPr>
        <w:ind w:left="3120" w:hanging="360"/>
      </w:pPr>
      <w:rPr>
        <w:rFonts w:ascii="Symbol" w:hAnsi="Symbol" w:hint="default"/>
      </w:rPr>
    </w:lvl>
    <w:lvl w:ilvl="4" w:tplc="040C0003" w:tentative="1">
      <w:start w:val="1"/>
      <w:numFmt w:val="bullet"/>
      <w:lvlText w:val="o"/>
      <w:lvlJc w:val="left"/>
      <w:pPr>
        <w:ind w:left="3840" w:hanging="360"/>
      </w:pPr>
      <w:rPr>
        <w:rFonts w:ascii="Courier New" w:hAnsi="Courier New" w:cs="Courier New" w:hint="default"/>
      </w:rPr>
    </w:lvl>
    <w:lvl w:ilvl="5" w:tplc="040C0005" w:tentative="1">
      <w:start w:val="1"/>
      <w:numFmt w:val="bullet"/>
      <w:lvlText w:val=""/>
      <w:lvlJc w:val="left"/>
      <w:pPr>
        <w:ind w:left="4560" w:hanging="360"/>
      </w:pPr>
      <w:rPr>
        <w:rFonts w:ascii="Wingdings" w:hAnsi="Wingdings" w:hint="default"/>
      </w:rPr>
    </w:lvl>
    <w:lvl w:ilvl="6" w:tplc="040C0001" w:tentative="1">
      <w:start w:val="1"/>
      <w:numFmt w:val="bullet"/>
      <w:lvlText w:val=""/>
      <w:lvlJc w:val="left"/>
      <w:pPr>
        <w:ind w:left="5280" w:hanging="360"/>
      </w:pPr>
      <w:rPr>
        <w:rFonts w:ascii="Symbol" w:hAnsi="Symbol" w:hint="default"/>
      </w:rPr>
    </w:lvl>
    <w:lvl w:ilvl="7" w:tplc="040C0003" w:tentative="1">
      <w:start w:val="1"/>
      <w:numFmt w:val="bullet"/>
      <w:lvlText w:val="o"/>
      <w:lvlJc w:val="left"/>
      <w:pPr>
        <w:ind w:left="6000" w:hanging="360"/>
      </w:pPr>
      <w:rPr>
        <w:rFonts w:ascii="Courier New" w:hAnsi="Courier New" w:cs="Courier New" w:hint="default"/>
      </w:rPr>
    </w:lvl>
    <w:lvl w:ilvl="8" w:tplc="040C0005" w:tentative="1">
      <w:start w:val="1"/>
      <w:numFmt w:val="bullet"/>
      <w:lvlText w:val=""/>
      <w:lvlJc w:val="left"/>
      <w:pPr>
        <w:ind w:left="6720" w:hanging="360"/>
      </w:pPr>
      <w:rPr>
        <w:rFonts w:ascii="Wingdings" w:hAnsi="Wingdings" w:hint="default"/>
      </w:rPr>
    </w:lvl>
  </w:abstractNum>
  <w:num w:numId="1">
    <w:abstractNumId w:val="1"/>
  </w:num>
  <w:num w:numId="2">
    <w:abstractNumId w:val="2"/>
  </w:num>
  <w:num w:numId="3">
    <w:abstractNumId w:val="3"/>
  </w:num>
  <w:num w:numId="4">
    <w:abstractNumId w:val="0"/>
  </w:num>
  <w:num w:numId="5">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Selvarathinam Muthu">
    <w15:presenceInfo w15:providerId="AD" w15:userId="S-1-5-21-1415224841-4160497810-138773753-4802"/>
  </w15:person>
  <w15:person w15:author="Ramaraj Marimuthu">
    <w15:presenceInfo w15:providerId="None" w15:userId="Ramaraj Marimuthu"/>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TrueTypeFonts/>
  <w:trackRevisions/>
  <w:defaultTabStop w:val="720"/>
  <w:characterSpacingControl w:val="doNotCompress"/>
  <w:savePreviewPicture/>
  <w:hdrShapeDefaults>
    <o:shapedefaults v:ext="edit" spidmax="2049"/>
  </w:hdrShapeDefaults>
  <w:footnotePr>
    <w:footnote w:id="-1"/>
    <w:footnote w:id="0"/>
  </w:footnotePr>
  <w:endnotePr>
    <w:pos w:val="sectEnd"/>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17768"/>
    <w:rsid w:val="00007909"/>
    <w:rsid w:val="00015B4F"/>
    <w:rsid w:val="00027397"/>
    <w:rsid w:val="0004407A"/>
    <w:rsid w:val="0004698E"/>
    <w:rsid w:val="000513A1"/>
    <w:rsid w:val="00073FBF"/>
    <w:rsid w:val="000962B6"/>
    <w:rsid w:val="000A39C9"/>
    <w:rsid w:val="000C25A3"/>
    <w:rsid w:val="000D798A"/>
    <w:rsid w:val="000F2B4F"/>
    <w:rsid w:val="000F648B"/>
    <w:rsid w:val="00101322"/>
    <w:rsid w:val="00101BD8"/>
    <w:rsid w:val="00112978"/>
    <w:rsid w:val="00122820"/>
    <w:rsid w:val="00180511"/>
    <w:rsid w:val="00182312"/>
    <w:rsid w:val="001921BE"/>
    <w:rsid w:val="00192F7B"/>
    <w:rsid w:val="00195B01"/>
    <w:rsid w:val="001A4E73"/>
    <w:rsid w:val="001A7C08"/>
    <w:rsid w:val="001A7E39"/>
    <w:rsid w:val="001B146E"/>
    <w:rsid w:val="001B4F73"/>
    <w:rsid w:val="001D38BF"/>
    <w:rsid w:val="001E12B8"/>
    <w:rsid w:val="001F7D00"/>
    <w:rsid w:val="00214E12"/>
    <w:rsid w:val="00234A92"/>
    <w:rsid w:val="00281526"/>
    <w:rsid w:val="00283BCF"/>
    <w:rsid w:val="00285645"/>
    <w:rsid w:val="00285CFF"/>
    <w:rsid w:val="00294619"/>
    <w:rsid w:val="002A0BBC"/>
    <w:rsid w:val="002A4306"/>
    <w:rsid w:val="002A59E7"/>
    <w:rsid w:val="002C388B"/>
    <w:rsid w:val="0031324D"/>
    <w:rsid w:val="00317063"/>
    <w:rsid w:val="00325919"/>
    <w:rsid w:val="00330D3E"/>
    <w:rsid w:val="003422F6"/>
    <w:rsid w:val="00374AF3"/>
    <w:rsid w:val="003963A9"/>
    <w:rsid w:val="003A7109"/>
    <w:rsid w:val="003B2670"/>
    <w:rsid w:val="003C164D"/>
    <w:rsid w:val="003E25B4"/>
    <w:rsid w:val="003F3805"/>
    <w:rsid w:val="00411634"/>
    <w:rsid w:val="0041196C"/>
    <w:rsid w:val="00414B03"/>
    <w:rsid w:val="00435804"/>
    <w:rsid w:val="00437F20"/>
    <w:rsid w:val="00446402"/>
    <w:rsid w:val="004668D1"/>
    <w:rsid w:val="004914F3"/>
    <w:rsid w:val="0049215C"/>
    <w:rsid w:val="004D0229"/>
    <w:rsid w:val="004D6234"/>
    <w:rsid w:val="004F267D"/>
    <w:rsid w:val="0050669F"/>
    <w:rsid w:val="00531BC2"/>
    <w:rsid w:val="00532553"/>
    <w:rsid w:val="005648E8"/>
    <w:rsid w:val="00570E25"/>
    <w:rsid w:val="005B1BBA"/>
    <w:rsid w:val="005B5FD4"/>
    <w:rsid w:val="005D1C52"/>
    <w:rsid w:val="005F3993"/>
    <w:rsid w:val="005F7657"/>
    <w:rsid w:val="00610BCF"/>
    <w:rsid w:val="00622FEE"/>
    <w:rsid w:val="0064392D"/>
    <w:rsid w:val="0065014A"/>
    <w:rsid w:val="00660EFA"/>
    <w:rsid w:val="006753E1"/>
    <w:rsid w:val="006838B2"/>
    <w:rsid w:val="00683DC9"/>
    <w:rsid w:val="00687EC7"/>
    <w:rsid w:val="00693333"/>
    <w:rsid w:val="00693794"/>
    <w:rsid w:val="006A5DD2"/>
    <w:rsid w:val="006A6C0A"/>
    <w:rsid w:val="006A7945"/>
    <w:rsid w:val="006D1365"/>
    <w:rsid w:val="006E293E"/>
    <w:rsid w:val="00700675"/>
    <w:rsid w:val="00717768"/>
    <w:rsid w:val="007619F4"/>
    <w:rsid w:val="007857A5"/>
    <w:rsid w:val="0079301A"/>
    <w:rsid w:val="00795CB7"/>
    <w:rsid w:val="007A27EE"/>
    <w:rsid w:val="007A533D"/>
    <w:rsid w:val="007B5357"/>
    <w:rsid w:val="007D1045"/>
    <w:rsid w:val="007D3C19"/>
    <w:rsid w:val="007D5D3B"/>
    <w:rsid w:val="00810334"/>
    <w:rsid w:val="0084033C"/>
    <w:rsid w:val="0086099C"/>
    <w:rsid w:val="00865A7F"/>
    <w:rsid w:val="008747EB"/>
    <w:rsid w:val="00881A9E"/>
    <w:rsid w:val="008A00D0"/>
    <w:rsid w:val="008A72FF"/>
    <w:rsid w:val="008B0D5A"/>
    <w:rsid w:val="008E7D62"/>
    <w:rsid w:val="0090318F"/>
    <w:rsid w:val="0091026C"/>
    <w:rsid w:val="00921B6C"/>
    <w:rsid w:val="009502FA"/>
    <w:rsid w:val="009515EE"/>
    <w:rsid w:val="009704E0"/>
    <w:rsid w:val="00972AAE"/>
    <w:rsid w:val="00984572"/>
    <w:rsid w:val="00987475"/>
    <w:rsid w:val="009A1241"/>
    <w:rsid w:val="009A5343"/>
    <w:rsid w:val="009C66E5"/>
    <w:rsid w:val="009E2FC7"/>
    <w:rsid w:val="009F2674"/>
    <w:rsid w:val="00A03181"/>
    <w:rsid w:val="00A3746E"/>
    <w:rsid w:val="00A4357C"/>
    <w:rsid w:val="00A62247"/>
    <w:rsid w:val="00A7193C"/>
    <w:rsid w:val="00A7274B"/>
    <w:rsid w:val="00A92AFB"/>
    <w:rsid w:val="00AD42D8"/>
    <w:rsid w:val="00AF6E60"/>
    <w:rsid w:val="00B01BC5"/>
    <w:rsid w:val="00B2560C"/>
    <w:rsid w:val="00B74E2E"/>
    <w:rsid w:val="00B76316"/>
    <w:rsid w:val="00B94A39"/>
    <w:rsid w:val="00BA3B07"/>
    <w:rsid w:val="00BA71B3"/>
    <w:rsid w:val="00BB341F"/>
    <w:rsid w:val="00BB671E"/>
    <w:rsid w:val="00BC0C77"/>
    <w:rsid w:val="00BD5572"/>
    <w:rsid w:val="00C40D6C"/>
    <w:rsid w:val="00C44CE0"/>
    <w:rsid w:val="00C56F3F"/>
    <w:rsid w:val="00C71D22"/>
    <w:rsid w:val="00CA1A31"/>
    <w:rsid w:val="00CA223E"/>
    <w:rsid w:val="00CA3F55"/>
    <w:rsid w:val="00CB01EA"/>
    <w:rsid w:val="00CB0DC7"/>
    <w:rsid w:val="00CE2011"/>
    <w:rsid w:val="00CE57CB"/>
    <w:rsid w:val="00D05B9B"/>
    <w:rsid w:val="00D13240"/>
    <w:rsid w:val="00D2035F"/>
    <w:rsid w:val="00D2349F"/>
    <w:rsid w:val="00D41B61"/>
    <w:rsid w:val="00D66DB2"/>
    <w:rsid w:val="00D76AE2"/>
    <w:rsid w:val="00D853BD"/>
    <w:rsid w:val="00DA3AD1"/>
    <w:rsid w:val="00DB12C0"/>
    <w:rsid w:val="00DB4056"/>
    <w:rsid w:val="00DC14E4"/>
    <w:rsid w:val="00DC5819"/>
    <w:rsid w:val="00DD49CF"/>
    <w:rsid w:val="00DD515F"/>
    <w:rsid w:val="00DE0180"/>
    <w:rsid w:val="00DE2C1D"/>
    <w:rsid w:val="00DF0BE9"/>
    <w:rsid w:val="00E24059"/>
    <w:rsid w:val="00E70D95"/>
    <w:rsid w:val="00E840DF"/>
    <w:rsid w:val="00E94E0C"/>
    <w:rsid w:val="00E95424"/>
    <w:rsid w:val="00EC180F"/>
    <w:rsid w:val="00EC63CB"/>
    <w:rsid w:val="00ED1669"/>
    <w:rsid w:val="00F174E9"/>
    <w:rsid w:val="00F206B8"/>
    <w:rsid w:val="00F22906"/>
    <w:rsid w:val="00F27D7C"/>
    <w:rsid w:val="00F4063C"/>
    <w:rsid w:val="00F41AD8"/>
    <w:rsid w:val="00F536DD"/>
    <w:rsid w:val="00FA50D7"/>
    <w:rsid w:val="00FB167C"/>
    <w:rsid w:val="00FB6C28"/>
    <w:rsid w:val="00FE39C9"/>
    <w:rsid w:val="00FE7431"/>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7A9F958"/>
  <w15:docId w15:val="{70AAB43A-B913-47D1-801A-F51A3CF59A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Arial"/>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648E8"/>
    <w:rPr>
      <w:rFonts w:ascii="Times New Roman" w:eastAsia="Times New Roman" w:hAnsi="Times New Roman" w:cs="Times New Roman"/>
    </w:rPr>
  </w:style>
  <w:style w:type="paragraph" w:styleId="Heading1">
    <w:name w:val="heading 1"/>
    <w:basedOn w:val="Normal"/>
    <w:next w:val="Normal"/>
    <w:link w:val="Heading1Char"/>
    <w:uiPriority w:val="9"/>
    <w:qFormat/>
    <w:rsid w:val="00D853BD"/>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D853BD"/>
    <w:pPr>
      <w:keepNext/>
      <w:keepLines/>
      <w:spacing w:before="40"/>
      <w:outlineLvl w:val="1"/>
    </w:pPr>
    <w:rPr>
      <w:rFonts w:asciiTheme="majorHAnsi" w:eastAsiaTheme="majorEastAsia" w:hAnsiTheme="majorHAnsi" w:cstheme="majorBidi"/>
      <w:color w:val="365F91"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tblPr/>
  </w:style>
  <w:style w:type="paragraph" w:styleId="Header">
    <w:name w:val="header"/>
    <w:basedOn w:val="Normal"/>
    <w:link w:val="HeaderChar"/>
    <w:unhideWhenUsed/>
    <w:pPr>
      <w:tabs>
        <w:tab w:val="center" w:pos="4680"/>
        <w:tab w:val="right" w:pos="9360"/>
      </w:tabs>
    </w:pPr>
  </w:style>
  <w:style w:type="character" w:customStyle="1" w:styleId="HeaderChar">
    <w:name w:val="Header Char"/>
    <w:link w:val="Header"/>
    <w:rPr>
      <w:rFonts w:ascii="Times New Roman" w:eastAsia="Times New Roman" w:hAnsi="Times New Roman" w:cs="Times New Roman"/>
    </w:rPr>
  </w:style>
  <w:style w:type="paragraph" w:styleId="Footer">
    <w:name w:val="footer"/>
    <w:basedOn w:val="Normal"/>
    <w:link w:val="FooterChar"/>
    <w:unhideWhenUsed/>
    <w:pPr>
      <w:tabs>
        <w:tab w:val="center" w:pos="4680"/>
        <w:tab w:val="right" w:pos="9360"/>
      </w:tabs>
    </w:pPr>
  </w:style>
  <w:style w:type="character" w:customStyle="1" w:styleId="FooterChar">
    <w:name w:val="Footer Char"/>
    <w:link w:val="Footer"/>
    <w:rPr>
      <w:rFonts w:ascii="Times New Roman" w:eastAsia="Times New Roman" w:hAnsi="Times New Roman" w:cs="Times New Roman"/>
    </w:rPr>
  </w:style>
  <w:style w:type="table" w:styleId="MediumShading1-Accent5">
    <w:name w:val="Medium Shading 1 Accent 5"/>
    <w:basedOn w:val="TableNormal"/>
    <w:tblPr>
      <w:tblStyleRowBandSize w:val="1"/>
      <w:tblStyleColBandSize w:val="1"/>
      <w:tblBorders>
        <w:top w:val="single" w:sz="8" w:space="0" w:color="78C0D4"/>
        <w:left w:val="single" w:sz="8" w:space="0" w:color="78C0D4"/>
        <w:bottom w:val="single" w:sz="8" w:space="0" w:color="78C0D4"/>
        <w:right w:val="single" w:sz="8" w:space="0" w:color="78C0D4"/>
        <w:insideH w:val="single" w:sz="8" w:space="0" w:color="78C0D4"/>
      </w:tblBorders>
    </w:tblPr>
    <w:tblStylePr w:type="firstRow">
      <w:pPr>
        <w:spacing w:before="0" w:after="0" w:line="240" w:lineRule="auto"/>
      </w:pPr>
      <w:rPr>
        <w:b/>
        <w:bCs/>
        <w:color w:val="FFFFFF"/>
      </w:rPr>
      <w:tblPr/>
      <w:tcPr>
        <w:tcBorders>
          <w:top w:val="single" w:sz="8" w:space="0" w:color="78C0D4"/>
          <w:left w:val="single" w:sz="8" w:space="0" w:color="78C0D4"/>
          <w:bottom w:val="single" w:sz="8" w:space="0" w:color="78C0D4"/>
          <w:right w:val="single" w:sz="8" w:space="0" w:color="78C0D4"/>
          <w:insideH w:val="nil"/>
          <w:insideV w:val="nil"/>
        </w:tcBorders>
        <w:shd w:val="clear" w:color="auto" w:fill="4BACC6"/>
      </w:tcPr>
    </w:tblStylePr>
    <w:tblStylePr w:type="lastRow">
      <w:pPr>
        <w:spacing w:before="0" w:after="0" w:line="240" w:lineRule="auto"/>
      </w:pPr>
      <w:rPr>
        <w:b/>
        <w:bCs/>
      </w:rPr>
      <w:tblPr/>
      <w:tcPr>
        <w:tcBorders>
          <w:top w:val="double" w:sz="6" w:space="0" w:color="78C0D4"/>
          <w:left w:val="single" w:sz="8" w:space="0" w:color="78C0D4"/>
          <w:bottom w:val="single" w:sz="8" w:space="0" w:color="78C0D4"/>
          <w:right w:val="single" w:sz="8" w:space="0" w:color="78C0D4"/>
          <w:insideH w:val="nil"/>
          <w:insideV w:val="nil"/>
        </w:tcBorders>
      </w:tcPr>
    </w:tblStylePr>
    <w:tblStylePr w:type="firstCol">
      <w:rPr>
        <w:b/>
        <w:bCs/>
      </w:rPr>
    </w:tblStylePr>
    <w:tblStylePr w:type="lastCol">
      <w:rPr>
        <w:b/>
        <w:bCs/>
      </w:rPr>
    </w:tblStylePr>
    <w:tblStylePr w:type="band1Vert">
      <w:tblPr/>
      <w:tcPr>
        <w:shd w:val="clear" w:color="auto" w:fill="D2EAF1"/>
      </w:tcPr>
    </w:tblStylePr>
    <w:tblStylePr w:type="band1Horz">
      <w:tblPr/>
      <w:tcPr>
        <w:tcBorders>
          <w:insideH w:val="nil"/>
          <w:insideV w:val="nil"/>
        </w:tcBorders>
        <w:shd w:val="clear" w:color="auto" w:fill="D2EAF1"/>
      </w:tcPr>
    </w:tblStylePr>
    <w:tblStylePr w:type="band2Horz">
      <w:tblPr/>
      <w:tcPr>
        <w:tcBorders>
          <w:insideH w:val="nil"/>
          <w:insideV w:val="nil"/>
        </w:tcBorders>
      </w:tcPr>
    </w:tblStylePr>
  </w:style>
  <w:style w:type="paragraph" w:styleId="BalloonText">
    <w:name w:val="Balloon Text"/>
    <w:basedOn w:val="Normal"/>
    <w:link w:val="BalloonTextChar"/>
    <w:uiPriority w:val="99"/>
    <w:semiHidden/>
    <w:unhideWhenUsed/>
    <w:rsid w:val="00374AF3"/>
    <w:rPr>
      <w:rFonts w:ascii="Tahoma" w:hAnsi="Tahoma" w:cs="Tahoma"/>
      <w:sz w:val="16"/>
      <w:szCs w:val="16"/>
    </w:rPr>
  </w:style>
  <w:style w:type="character" w:customStyle="1" w:styleId="BalloonTextChar">
    <w:name w:val="Balloon Text Char"/>
    <w:basedOn w:val="DefaultParagraphFont"/>
    <w:link w:val="BalloonText"/>
    <w:uiPriority w:val="99"/>
    <w:semiHidden/>
    <w:rsid w:val="00374AF3"/>
    <w:rPr>
      <w:rFonts w:ascii="Tahoma" w:eastAsia="Times New Roman" w:hAnsi="Tahoma" w:cs="Tahoma"/>
      <w:sz w:val="16"/>
      <w:szCs w:val="16"/>
    </w:rPr>
  </w:style>
  <w:style w:type="table" w:styleId="LightShading">
    <w:name w:val="Light Shading"/>
    <w:basedOn w:val="TableNormal"/>
    <w:uiPriority w:val="60"/>
    <w:rsid w:val="00F206B8"/>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Heading1Char">
    <w:name w:val="Heading 1 Char"/>
    <w:basedOn w:val="DefaultParagraphFont"/>
    <w:link w:val="Heading1"/>
    <w:uiPriority w:val="9"/>
    <w:rsid w:val="00D853BD"/>
    <w:rPr>
      <w:rFonts w:asciiTheme="majorHAnsi" w:eastAsiaTheme="majorEastAsia" w:hAnsiTheme="majorHAnsi" w:cstheme="majorBidi"/>
      <w:color w:val="365F91" w:themeColor="accent1" w:themeShade="BF"/>
      <w:sz w:val="32"/>
      <w:szCs w:val="32"/>
    </w:rPr>
  </w:style>
  <w:style w:type="character" w:customStyle="1" w:styleId="Heading2Char">
    <w:name w:val="Heading 2 Char"/>
    <w:basedOn w:val="DefaultParagraphFont"/>
    <w:link w:val="Heading2"/>
    <w:uiPriority w:val="9"/>
    <w:rsid w:val="00D853BD"/>
    <w:rPr>
      <w:rFonts w:asciiTheme="majorHAnsi" w:eastAsiaTheme="majorEastAsia" w:hAnsiTheme="majorHAnsi" w:cstheme="majorBidi"/>
      <w:color w:val="365F91" w:themeColor="accent1" w:themeShade="BF"/>
      <w:sz w:val="26"/>
      <w:szCs w:val="26"/>
    </w:rPr>
  </w:style>
  <w:style w:type="paragraph" w:styleId="FootnoteText">
    <w:name w:val="footnote text"/>
    <w:basedOn w:val="Normal"/>
    <w:link w:val="FootnoteTextChar"/>
    <w:uiPriority w:val="99"/>
    <w:semiHidden/>
    <w:unhideWhenUsed/>
    <w:rsid w:val="001D38BF"/>
  </w:style>
  <w:style w:type="character" w:customStyle="1" w:styleId="FootnoteTextChar">
    <w:name w:val="Footnote Text Char"/>
    <w:basedOn w:val="DefaultParagraphFont"/>
    <w:link w:val="FootnoteText"/>
    <w:uiPriority w:val="99"/>
    <w:semiHidden/>
    <w:rsid w:val="001D38BF"/>
    <w:rPr>
      <w:rFonts w:ascii="Times New Roman" w:eastAsia="Times New Roman" w:hAnsi="Times New Roman" w:cs="Times New Roman"/>
    </w:rPr>
  </w:style>
  <w:style w:type="character" w:styleId="FootnoteReference">
    <w:name w:val="footnote reference"/>
    <w:basedOn w:val="DefaultParagraphFont"/>
    <w:uiPriority w:val="99"/>
    <w:semiHidden/>
    <w:unhideWhenUsed/>
    <w:rsid w:val="001D38BF"/>
    <w:rPr>
      <w:vertAlign w:val="superscript"/>
    </w:rPr>
  </w:style>
  <w:style w:type="paragraph" w:styleId="EndnoteText">
    <w:name w:val="endnote text"/>
    <w:basedOn w:val="Normal"/>
    <w:link w:val="EndnoteTextChar"/>
    <w:uiPriority w:val="99"/>
    <w:semiHidden/>
    <w:unhideWhenUsed/>
    <w:rsid w:val="00795CB7"/>
  </w:style>
  <w:style w:type="character" w:customStyle="1" w:styleId="EndnoteTextChar">
    <w:name w:val="Endnote Text Char"/>
    <w:basedOn w:val="DefaultParagraphFont"/>
    <w:link w:val="EndnoteText"/>
    <w:uiPriority w:val="99"/>
    <w:semiHidden/>
    <w:rsid w:val="00795CB7"/>
    <w:rPr>
      <w:rFonts w:ascii="Times New Roman" w:eastAsia="Times New Roman" w:hAnsi="Times New Roman" w:cs="Times New Roman"/>
    </w:rPr>
  </w:style>
  <w:style w:type="character" w:styleId="EndnoteReference">
    <w:name w:val="endnote reference"/>
    <w:basedOn w:val="DefaultParagraphFont"/>
    <w:uiPriority w:val="99"/>
    <w:semiHidden/>
    <w:unhideWhenUsed/>
    <w:rsid w:val="00795CB7"/>
    <w:rPr>
      <w:vertAlign w:val="superscript"/>
    </w:rPr>
  </w:style>
  <w:style w:type="paragraph" w:customStyle="1" w:styleId="t">
    <w:name w:val="t"/>
    <w:basedOn w:val="Normal"/>
    <w:rsid w:val="005B5FD4"/>
    <w:pPr>
      <w:spacing w:before="100" w:beforeAutospacing="1" w:after="100" w:afterAutospacing="1"/>
    </w:pPr>
    <w:rPr>
      <w:rFonts w:eastAsia="Batang"/>
      <w:sz w:val="24"/>
      <w:szCs w:val="24"/>
      <w:lang w:eastAsia="ko-KR"/>
    </w:rPr>
  </w:style>
  <w:style w:type="paragraph" w:styleId="HTMLPreformatted">
    <w:name w:val="HTML Preformatted"/>
    <w:basedOn w:val="Normal"/>
    <w:link w:val="HTMLPreformattedChar"/>
    <w:uiPriority w:val="99"/>
    <w:semiHidden/>
    <w:unhideWhenUsed/>
    <w:rsid w:val="001A4E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lang w:val="en-IN" w:eastAsia="en-IN"/>
    </w:rPr>
  </w:style>
  <w:style w:type="character" w:customStyle="1" w:styleId="HTMLPreformattedChar">
    <w:name w:val="HTML Preformatted Char"/>
    <w:basedOn w:val="DefaultParagraphFont"/>
    <w:link w:val="HTMLPreformatted"/>
    <w:uiPriority w:val="99"/>
    <w:semiHidden/>
    <w:rsid w:val="001A4E73"/>
    <w:rPr>
      <w:rFonts w:ascii="Courier New" w:eastAsia="Times New Roman" w:hAnsi="Courier New" w:cs="Courier New"/>
      <w:lang w:val="en-IN" w:eastAsia="en-IN"/>
    </w:rPr>
  </w:style>
  <w:style w:type="paragraph" w:styleId="NormalWeb">
    <w:name w:val="Normal (Web)"/>
    <w:basedOn w:val="Normal"/>
    <w:uiPriority w:val="99"/>
    <w:rsid w:val="00317063"/>
    <w:pPr>
      <w:spacing w:before="100" w:beforeAutospacing="1" w:after="100" w:afterAutospacing="1"/>
    </w:pPr>
    <w:rPr>
      <w:rFonts w:eastAsia="PMingLiU"/>
      <w:sz w:val="24"/>
      <w:szCs w:val="24"/>
      <w:lang w:eastAsia="zh-TW"/>
    </w:rPr>
  </w:style>
  <w:style w:type="paragraph" w:styleId="ListParagraph">
    <w:name w:val="List Paragraph"/>
    <w:basedOn w:val="Normal"/>
    <w:uiPriority w:val="34"/>
    <w:qFormat/>
    <w:rsid w:val="00317063"/>
    <w:pPr>
      <w:ind w:left="720"/>
      <w:contextualSpacing/>
    </w:pPr>
  </w:style>
  <w:style w:type="character" w:customStyle="1" w:styleId="apple-converted-space">
    <w:name w:val="apple-converted-space"/>
    <w:basedOn w:val="DefaultParagraphFont"/>
    <w:rsid w:val="00DA3AD1"/>
  </w:style>
  <w:style w:type="character" w:styleId="LineNumber">
    <w:name w:val="line number"/>
    <w:basedOn w:val="DefaultParagraphFont"/>
    <w:uiPriority w:val="99"/>
    <w:semiHidden/>
    <w:unhideWhenUsed/>
    <w:rsid w:val="008747EB"/>
  </w:style>
  <w:style w:type="character" w:styleId="PlaceholderText">
    <w:name w:val="Placeholder Text"/>
    <w:basedOn w:val="DefaultParagraphFont"/>
    <w:uiPriority w:val="99"/>
    <w:semiHidden/>
    <w:rsid w:val="00810334"/>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0368435">
      <w:bodyDiv w:val="1"/>
      <w:marLeft w:val="0"/>
      <w:marRight w:val="0"/>
      <w:marTop w:val="0"/>
      <w:marBottom w:val="0"/>
      <w:divBdr>
        <w:top w:val="none" w:sz="0" w:space="0" w:color="auto"/>
        <w:left w:val="none" w:sz="0" w:space="0" w:color="auto"/>
        <w:bottom w:val="none" w:sz="0" w:space="0" w:color="auto"/>
        <w:right w:val="none" w:sz="0" w:space="0" w:color="auto"/>
      </w:divBdr>
    </w:div>
    <w:div w:id="134335890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microsoft.com/office/2011/relationships/people" Target="peop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5" Type="http://schemas.openxmlformats.org/officeDocument/2006/relationships/webSettings" Target="webSettings.xml"/><Relationship Id="rId10" Type="http://schemas.openxmlformats.org/officeDocument/2006/relationships/image" Target="media/image4.jpe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theme" Target="theme/theme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177C0B6-96DB-43B9-BDAB-D271F6E554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3</Pages>
  <Words>587</Words>
  <Characters>3352</Characters>
  <Application>Microsoft Office Word</Application>
  <DocSecurity>0</DocSecurity>
  <Lines>27</Lines>
  <Paragraphs>7</Paragraphs>
  <ScaleCrop>false</ScaleCrop>
  <HeadingPairs>
    <vt:vector size="4" baseType="variant">
      <vt:variant>
        <vt:lpstr>Title</vt:lpstr>
      </vt:variant>
      <vt:variant>
        <vt:i4>1</vt:i4>
      </vt:variant>
      <vt:variant>
        <vt:lpstr>Headings</vt:lpstr>
      </vt:variant>
      <vt:variant>
        <vt:i4>3</vt:i4>
      </vt:variant>
    </vt:vector>
  </HeadingPairs>
  <TitlesOfParts>
    <vt:vector size="4" baseType="lpstr">
      <vt:lpstr/>
      <vt:lpstr>Word to PDF conversion</vt:lpstr>
      <vt:lpstr>    Mathematical Equation</vt:lpstr>
      <vt:lpstr>    Northwind Suppliers</vt:lpstr>
    </vt:vector>
  </TitlesOfParts>
  <Company/>
  <LinksUpToDate>false</LinksUpToDate>
  <CharactersWithSpaces>3932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gunasekaran</dc:creator>
  <cp:keywords/>
  <cp:lastModifiedBy>Ramaraj Marimuthu</cp:lastModifiedBy>
  <cp:revision>4</cp:revision>
  <cp:lastPrinted>2017-03-30T12:57:00Z</cp:lastPrinted>
  <dcterms:created xsi:type="dcterms:W3CDTF">2020-06-22T14:20:00Z</dcterms:created>
  <dcterms:modified xsi:type="dcterms:W3CDTF">2020-12-02T07:11:00Z</dcterms:modified>
</cp:coreProperties>
</file>